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14E4" w:rsidRDefault="00051DC1" w:rsidP="0090002A">
      <w:pPr>
        <w:snapToGrid w:val="0"/>
        <w:spacing w:line="48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Surface c</w:t>
      </w:r>
      <w:r w:rsidR="00BB0198">
        <w:rPr>
          <w:rFonts w:ascii="Times New Roman" w:hAnsi="Times New Roman" w:cs="Times New Roman"/>
          <w:sz w:val="32"/>
          <w:szCs w:val="32"/>
        </w:rPr>
        <w:t xml:space="preserve">urrent </w:t>
      </w:r>
      <w:r w:rsidR="008B7E99">
        <w:rPr>
          <w:rFonts w:ascii="Times New Roman" w:hAnsi="Times New Roman" w:cs="Times New Roman"/>
          <w:sz w:val="32"/>
          <w:szCs w:val="32"/>
        </w:rPr>
        <w:t>localization</w:t>
      </w:r>
      <w:r>
        <w:rPr>
          <w:rFonts w:ascii="Times New Roman" w:hAnsi="Times New Roman" w:cs="Times New Roman"/>
          <w:sz w:val="32"/>
          <w:szCs w:val="32"/>
        </w:rPr>
        <w:t xml:space="preserve"> and enhancement scaling </w:t>
      </w:r>
      <w:r w:rsidR="003B1602">
        <w:rPr>
          <w:rFonts w:ascii="Times New Roman" w:hAnsi="Times New Roman" w:cs="Times New Roman"/>
          <w:sz w:val="32"/>
          <w:szCs w:val="32"/>
        </w:rPr>
        <w:t xml:space="preserve">in </w:t>
      </w:r>
      <w:r w:rsidR="00BB0198">
        <w:rPr>
          <w:rFonts w:ascii="Times New Roman" w:hAnsi="Times New Roman" w:cs="Times New Roman"/>
          <w:sz w:val="32"/>
          <w:szCs w:val="32"/>
        </w:rPr>
        <w:t xml:space="preserve">circular ring </w:t>
      </w:r>
      <w:proofErr w:type="spellStart"/>
      <w:r w:rsidR="00A6727A">
        <w:rPr>
          <w:rFonts w:ascii="Times New Roman" w:hAnsi="Times New Roman" w:cs="Times New Roman"/>
          <w:sz w:val="32"/>
          <w:szCs w:val="32"/>
        </w:rPr>
        <w:t>plasmonic</w:t>
      </w:r>
      <w:proofErr w:type="spellEnd"/>
      <w:r w:rsidR="00A6727A">
        <w:rPr>
          <w:rFonts w:ascii="Times New Roman" w:hAnsi="Times New Roman" w:cs="Times New Roman"/>
          <w:sz w:val="32"/>
          <w:szCs w:val="32"/>
        </w:rPr>
        <w:t xml:space="preserve"> </w:t>
      </w:r>
      <w:r w:rsidR="003B1602">
        <w:rPr>
          <w:rFonts w:ascii="Times New Roman" w:hAnsi="Times New Roman" w:cs="Times New Roman"/>
          <w:sz w:val="32"/>
          <w:szCs w:val="32"/>
        </w:rPr>
        <w:t>optical antenna enhanced</w:t>
      </w:r>
      <w:r w:rsidR="00BB0198">
        <w:rPr>
          <w:rFonts w:ascii="Times New Roman" w:hAnsi="Times New Roman" w:cs="Times New Roman"/>
          <w:sz w:val="32"/>
          <w:szCs w:val="32"/>
        </w:rPr>
        <w:t xml:space="preserve"> </w:t>
      </w:r>
      <w:r w:rsidR="00F06DA4">
        <w:rPr>
          <w:rFonts w:ascii="Times New Roman" w:hAnsi="Times New Roman" w:cs="Times New Roman"/>
          <w:sz w:val="32"/>
          <w:szCs w:val="32"/>
        </w:rPr>
        <w:t>quantum dot infrared photodetector</w:t>
      </w:r>
      <w:r w:rsidR="003B1602">
        <w:rPr>
          <w:rFonts w:ascii="Times New Roman" w:hAnsi="Times New Roman" w:cs="Times New Roman"/>
          <w:sz w:val="32"/>
          <w:szCs w:val="32"/>
        </w:rPr>
        <w:t>s</w:t>
      </w:r>
      <w:r w:rsidR="00F06DA4">
        <w:rPr>
          <w:rFonts w:ascii="Times New Roman" w:hAnsi="Times New Roman" w:cs="Times New Roman"/>
          <w:sz w:val="32"/>
          <w:szCs w:val="32"/>
        </w:rPr>
        <w:t xml:space="preserve"> </w:t>
      </w:r>
    </w:p>
    <w:p w:rsidR="001C548D" w:rsidRPr="00930E98" w:rsidRDefault="000E528B" w:rsidP="0090002A">
      <w:pPr>
        <w:spacing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Lin Li</w:t>
      </w:r>
      <w:r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a</w:t>
      </w:r>
      <w:r w:rsidR="00E36073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EC77DE" w:rsidRPr="007F20BA">
        <w:rPr>
          <w:rFonts w:ascii="Times New Roman" w:hAnsi="Times New Roman" w:cs="Times New Roman"/>
          <w:color w:val="000000"/>
          <w:sz w:val="24"/>
          <w:szCs w:val="24"/>
        </w:rPr>
        <w:t>Thitikorn</w:t>
      </w:r>
      <w:proofErr w:type="spellEnd"/>
      <w:r w:rsidR="00EC77DE" w:rsidRPr="007F20B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C77DE" w:rsidRPr="001C2914">
        <w:rPr>
          <w:rFonts w:ascii="Times New Roman" w:hAnsi="Times New Roman" w:cs="Times New Roman"/>
          <w:noProof/>
          <w:color w:val="000000"/>
          <w:sz w:val="24"/>
          <w:szCs w:val="24"/>
        </w:rPr>
        <w:t>Kemsri</w:t>
      </w:r>
      <w:r w:rsidR="00EC77DE" w:rsidRPr="001C2914">
        <w:rPr>
          <w:rFonts w:ascii="Times New Roman" w:hAnsi="Times New Roman" w:cs="Times New Roman"/>
          <w:noProof/>
          <w:color w:val="000000"/>
          <w:sz w:val="24"/>
          <w:szCs w:val="24"/>
          <w:vertAlign w:val="superscript"/>
        </w:rPr>
        <w:t>a</w:t>
      </w:r>
      <w:r w:rsidR="00EC77DE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1008E">
        <w:rPr>
          <w:rFonts w:ascii="Times New Roman" w:hAnsi="Times New Roman" w:cs="Times New Roman"/>
          <w:color w:val="000000"/>
          <w:sz w:val="24"/>
          <w:szCs w:val="24"/>
        </w:rPr>
        <w:t>Yingjie</w:t>
      </w:r>
      <w:proofErr w:type="spellEnd"/>
      <w:r w:rsidR="0031008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1008E" w:rsidRPr="001C2914">
        <w:rPr>
          <w:rFonts w:ascii="Times New Roman" w:hAnsi="Times New Roman" w:cs="Times New Roman"/>
          <w:noProof/>
          <w:color w:val="000000"/>
          <w:sz w:val="24"/>
          <w:szCs w:val="24"/>
        </w:rPr>
        <w:t>Zhang</w:t>
      </w:r>
      <w:r w:rsidR="0031008E" w:rsidRPr="001C2914">
        <w:rPr>
          <w:rFonts w:ascii="Times New Roman" w:hAnsi="Times New Roman" w:cs="Times New Roman"/>
          <w:noProof/>
          <w:color w:val="000000"/>
          <w:sz w:val="24"/>
          <w:szCs w:val="24"/>
          <w:vertAlign w:val="superscript"/>
        </w:rPr>
        <w:t>a</w:t>
      </w:r>
      <w:r w:rsidR="0031008E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C548D" w:rsidRPr="001C2914">
        <w:rPr>
          <w:rFonts w:ascii="Times New Roman" w:hAnsi="Times New Roman" w:cs="Times New Roman"/>
          <w:noProof/>
          <w:color w:val="000000"/>
          <w:sz w:val="24"/>
          <w:szCs w:val="24"/>
        </w:rPr>
        <w:t>Guiru</w:t>
      </w:r>
      <w:r w:rsidR="001C548D" w:rsidRPr="00930E9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548D" w:rsidRPr="00930E98">
        <w:rPr>
          <w:rFonts w:ascii="Times New Roman" w:hAnsi="Times New Roman" w:cs="Times New Roman"/>
          <w:color w:val="000000"/>
          <w:sz w:val="24"/>
          <w:szCs w:val="24"/>
        </w:rPr>
        <w:t>Gu</w:t>
      </w:r>
      <w:r w:rsidR="003F7032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b</w:t>
      </w:r>
      <w:proofErr w:type="spellEnd"/>
      <w:r w:rsidR="001C548D" w:rsidRPr="00930E98">
        <w:rPr>
          <w:rFonts w:ascii="Times New Roman" w:hAnsi="Times New Roman" w:cs="Times New Roman"/>
          <w:color w:val="000000"/>
          <w:sz w:val="24"/>
          <w:szCs w:val="24"/>
        </w:rPr>
        <w:t xml:space="preserve">, and </w:t>
      </w:r>
      <w:proofErr w:type="spellStart"/>
      <w:r w:rsidR="001C548D" w:rsidRPr="00930E98">
        <w:rPr>
          <w:rFonts w:ascii="Times New Roman" w:hAnsi="Times New Roman" w:cs="Times New Roman"/>
          <w:color w:val="000000"/>
          <w:sz w:val="24"/>
          <w:szCs w:val="24"/>
        </w:rPr>
        <w:t>Xuejun</w:t>
      </w:r>
      <w:proofErr w:type="spellEnd"/>
      <w:r w:rsidR="001C548D" w:rsidRPr="00930E9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548D" w:rsidRPr="00930E98">
        <w:rPr>
          <w:rFonts w:ascii="Times New Roman" w:hAnsi="Times New Roman" w:cs="Times New Roman"/>
          <w:color w:val="000000"/>
          <w:sz w:val="24"/>
          <w:szCs w:val="24"/>
        </w:rPr>
        <w:t>Lu</w:t>
      </w:r>
      <w:r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a</w:t>
      </w:r>
      <w:proofErr w:type="spellEnd"/>
      <w:r w:rsidR="005E5589" w:rsidRPr="00930E98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*</w:t>
      </w:r>
    </w:p>
    <w:p w:rsidR="000E528B" w:rsidRDefault="000E528B" w:rsidP="000E528B">
      <w:pPr>
        <w:spacing w:line="480" w:lineRule="auto"/>
        <w:jc w:val="center"/>
        <w:rPr>
          <w:rFonts w:ascii="Times New Roman" w:hAnsi="Times New Roman" w:cs="Times New Roman"/>
          <w:i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a</w:t>
      </w:r>
      <w:r w:rsidRPr="00930E98">
        <w:rPr>
          <w:rFonts w:ascii="Times New Roman" w:hAnsi="Times New Roman" w:cs="Times New Roman"/>
          <w:color w:val="000000"/>
          <w:sz w:val="24"/>
          <w:szCs w:val="24"/>
        </w:rPr>
        <w:t>Department</w:t>
      </w:r>
      <w:proofErr w:type="spellEnd"/>
      <w:r w:rsidRPr="00930E98">
        <w:rPr>
          <w:rFonts w:ascii="Times New Roman" w:hAnsi="Times New Roman" w:cs="Times New Roman"/>
          <w:color w:val="000000"/>
          <w:sz w:val="24"/>
          <w:szCs w:val="24"/>
        </w:rPr>
        <w:t xml:space="preserve"> of Electrical and Computer Engineering, University of Massachusetts Lowell, One University Avenue, Lowell, MA 01854, USA</w:t>
      </w:r>
      <w:r w:rsidRPr="00930E98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</w:p>
    <w:p w:rsidR="001B740C" w:rsidRDefault="003F7032" w:rsidP="0090002A">
      <w:pPr>
        <w:spacing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b</w:t>
      </w:r>
      <w:r w:rsidR="00D43194">
        <w:rPr>
          <w:rFonts w:ascii="Times New Roman" w:hAnsi="Times New Roman" w:cs="Times New Roman"/>
          <w:color w:val="000000"/>
          <w:sz w:val="24"/>
          <w:szCs w:val="24"/>
        </w:rPr>
        <w:t>Department</w:t>
      </w:r>
      <w:proofErr w:type="spellEnd"/>
      <w:proofErr w:type="gramEnd"/>
      <w:r w:rsidR="00D43194">
        <w:rPr>
          <w:rFonts w:ascii="Times New Roman" w:hAnsi="Times New Roman" w:cs="Times New Roman"/>
          <w:color w:val="000000"/>
          <w:sz w:val="24"/>
          <w:szCs w:val="24"/>
        </w:rPr>
        <w:t xml:space="preserve"> of Physics, </w:t>
      </w:r>
      <w:proofErr w:type="spellStart"/>
      <w:r w:rsidR="00D43194">
        <w:rPr>
          <w:rFonts w:ascii="Times New Roman" w:hAnsi="Times New Roman" w:cs="Times New Roman"/>
          <w:color w:val="000000"/>
          <w:sz w:val="24"/>
          <w:szCs w:val="24"/>
        </w:rPr>
        <w:t>Stonehill</w:t>
      </w:r>
      <w:proofErr w:type="spellEnd"/>
      <w:r w:rsidR="00D43194">
        <w:rPr>
          <w:rFonts w:ascii="Times New Roman" w:hAnsi="Times New Roman" w:cs="Times New Roman"/>
          <w:color w:val="000000"/>
          <w:sz w:val="24"/>
          <w:szCs w:val="24"/>
        </w:rPr>
        <w:t xml:space="preserve"> College</w:t>
      </w:r>
      <w:r w:rsidR="001B740C" w:rsidRPr="00930E9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C06E90" w:rsidRPr="00C06E90">
        <w:rPr>
          <w:rFonts w:ascii="Times New Roman" w:hAnsi="Times New Roman" w:cs="Times New Roman"/>
          <w:color w:val="000000"/>
          <w:sz w:val="24"/>
          <w:szCs w:val="24"/>
        </w:rPr>
        <w:t>320 Washington Street</w:t>
      </w:r>
      <w:r w:rsidR="00C06E90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C06E90" w:rsidRPr="00C06E90">
        <w:rPr>
          <w:rFonts w:ascii="Times New Roman" w:hAnsi="Times New Roman" w:cs="Times New Roman"/>
          <w:color w:val="000000"/>
          <w:sz w:val="24"/>
          <w:szCs w:val="24"/>
        </w:rPr>
        <w:t>Easton, MA 02357</w:t>
      </w:r>
      <w:r w:rsidR="00586366">
        <w:rPr>
          <w:rFonts w:ascii="Times New Roman" w:hAnsi="Times New Roman" w:cs="Times New Roman"/>
          <w:color w:val="000000"/>
          <w:sz w:val="24"/>
          <w:szCs w:val="24"/>
        </w:rPr>
        <w:t>, USA</w:t>
      </w:r>
    </w:p>
    <w:p w:rsidR="001C548D" w:rsidRPr="00930E98" w:rsidRDefault="001C548D" w:rsidP="0090002A">
      <w:pPr>
        <w:spacing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pt-BR"/>
        </w:rPr>
      </w:pPr>
      <w:r w:rsidRPr="00930E98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*E-mail: </w:t>
      </w:r>
      <w:r w:rsidR="00F63CAF">
        <w:fldChar w:fldCharType="begin"/>
      </w:r>
      <w:r w:rsidR="00F63CAF">
        <w:instrText xml:space="preserve"> HYPERLINK "mailto:xuejun_lu@uml.edu" </w:instrText>
      </w:r>
      <w:r w:rsidR="00F63CAF">
        <w:fldChar w:fldCharType="separate"/>
      </w:r>
      <w:r w:rsidRPr="00930E98">
        <w:rPr>
          <w:rStyle w:val="a4"/>
          <w:rFonts w:ascii="Times New Roman" w:hAnsi="Times New Roman" w:cs="Times New Roman"/>
          <w:sz w:val="24"/>
          <w:szCs w:val="24"/>
          <w:lang w:val="pt-BR"/>
        </w:rPr>
        <w:t>xuejun_lu@uml.edu</w:t>
      </w:r>
      <w:r w:rsidR="00F63CAF">
        <w:rPr>
          <w:rStyle w:val="a4"/>
          <w:rFonts w:ascii="Times New Roman" w:hAnsi="Times New Roman" w:cs="Times New Roman"/>
          <w:sz w:val="24"/>
          <w:szCs w:val="24"/>
          <w:lang w:val="pt-BR"/>
        </w:rPr>
        <w:fldChar w:fldCharType="end"/>
      </w:r>
    </w:p>
    <w:p w:rsidR="00275967" w:rsidRPr="00930E98" w:rsidRDefault="00275967" w:rsidP="0090002A">
      <w:pPr>
        <w:spacing w:line="48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pt-BR"/>
        </w:rPr>
      </w:pPr>
      <w:r w:rsidRPr="00930E98">
        <w:rPr>
          <w:rFonts w:ascii="Times New Roman" w:hAnsi="Times New Roman" w:cs="Times New Roman"/>
          <w:color w:val="000000"/>
          <w:sz w:val="28"/>
          <w:szCs w:val="28"/>
          <w:lang w:val="pt-BR"/>
        </w:rPr>
        <w:t>Abstract</w:t>
      </w:r>
    </w:p>
    <w:p w:rsidR="00E201F7" w:rsidRPr="00CF12F0" w:rsidRDefault="00962BA5" w:rsidP="00C51BD6">
      <w:pPr>
        <w:snapToGrid w:val="0"/>
        <w:spacing w:before="120" w:line="480" w:lineRule="auto"/>
        <w:ind w:firstLine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In this </w:t>
      </w:r>
      <w:r w:rsidR="00CA3ECA">
        <w:rPr>
          <w:rFonts w:ascii="Times New Roman" w:hAnsi="Times New Roman" w:cs="Times New Roman"/>
          <w:color w:val="000000"/>
          <w:sz w:val="24"/>
          <w:szCs w:val="24"/>
          <w:lang w:val="pt-BR"/>
        </w:rPr>
        <w:t>paper</w:t>
      </w:r>
      <w:r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, we </w:t>
      </w:r>
      <w:r w:rsidR="00E201F7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report metallic circular ring plasmonic optical antenna (POA) enhanced </w:t>
      </w:r>
      <w:r w:rsidR="00FA399D">
        <w:rPr>
          <w:rFonts w:ascii="Times New Roman" w:hAnsi="Times New Roman" w:cs="Times New Roman"/>
          <w:color w:val="000000"/>
          <w:sz w:val="24"/>
          <w:szCs w:val="24"/>
          <w:lang w:val="pt-BR"/>
        </w:rPr>
        <w:t>quantum dot infrared photodetector</w:t>
      </w:r>
      <w:r w:rsidR="00E201F7">
        <w:rPr>
          <w:rFonts w:ascii="Times New Roman" w:hAnsi="Times New Roman" w:cs="Times New Roman"/>
          <w:color w:val="000000"/>
          <w:sz w:val="24"/>
          <w:szCs w:val="24"/>
          <w:lang w:val="pt-BR"/>
        </w:rPr>
        <w:t>s</w:t>
      </w:r>
      <w:r w:rsidR="00FA399D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 </w:t>
      </w:r>
      <w:r w:rsidR="00E30B21">
        <w:rPr>
          <w:rFonts w:ascii="Times New Roman" w:hAnsi="Times New Roman" w:cs="Times New Roman"/>
          <w:color w:val="000000"/>
          <w:sz w:val="24"/>
          <w:szCs w:val="24"/>
          <w:lang w:val="pt-BR"/>
        </w:rPr>
        <w:t>(QDIP</w:t>
      </w:r>
      <w:r w:rsidR="00E201F7">
        <w:rPr>
          <w:rFonts w:ascii="Times New Roman" w:hAnsi="Times New Roman" w:cs="Times New Roman"/>
          <w:color w:val="000000"/>
          <w:sz w:val="24"/>
          <w:szCs w:val="24"/>
          <w:lang w:val="pt-BR"/>
        </w:rPr>
        <w:t>s</w:t>
      </w:r>
      <w:r w:rsidR="00E30B21">
        <w:rPr>
          <w:rFonts w:ascii="Times New Roman" w:hAnsi="Times New Roman" w:cs="Times New Roman"/>
          <w:color w:val="000000"/>
          <w:sz w:val="24"/>
          <w:szCs w:val="24"/>
          <w:lang w:val="pt-BR"/>
        </w:rPr>
        <w:t>)</w:t>
      </w:r>
      <w:r w:rsidR="00FA399D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. </w:t>
      </w:r>
      <w:r w:rsidR="00051DC1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Circular ring POAs </w:t>
      </w:r>
      <w:r w:rsidR="00E201F7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with different inner and outer diameters are simulated under </w:t>
      </w:r>
      <w:r w:rsidR="009B5844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a </w:t>
      </w:r>
      <w:r w:rsidR="00E201F7" w:rsidRPr="001C2914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>plane</w:t>
      </w:r>
      <w:r w:rsidR="001C2914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 xml:space="preserve"> wav</w:t>
      </w:r>
      <w:r w:rsidR="00E201F7" w:rsidRPr="001C2914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>e</w:t>
      </w:r>
      <w:r w:rsidR="00E201F7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 illumination. The surface current densities increase with reduced ring width</w:t>
      </w:r>
      <w:r w:rsidR="00051DC1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, leading to </w:t>
      </w:r>
      <w:r w:rsidR="00051DC1" w:rsidRPr="00E201F7">
        <w:rPr>
          <w:rFonts w:ascii="Times New Roman" w:hAnsi="Times New Roman" w:cs="Times New Roman"/>
          <w:sz w:val="24"/>
          <w:szCs w:val="24"/>
        </w:rPr>
        <w:t xml:space="preserve">surface current </w:t>
      </w:r>
      <w:r w:rsidR="00051DC1">
        <w:rPr>
          <w:rFonts w:ascii="Times New Roman" w:hAnsi="Times New Roman" w:cs="Times New Roman"/>
          <w:sz w:val="24"/>
          <w:szCs w:val="24"/>
        </w:rPr>
        <w:t xml:space="preserve">concentration or </w:t>
      </w:r>
      <w:r w:rsidR="00051DC1" w:rsidRPr="00E201F7">
        <w:rPr>
          <w:rFonts w:ascii="Times New Roman" w:hAnsi="Times New Roman" w:cs="Times New Roman"/>
          <w:sz w:val="24"/>
          <w:szCs w:val="24"/>
        </w:rPr>
        <w:t>localiz</w:t>
      </w:r>
      <w:r w:rsidR="00051DC1">
        <w:rPr>
          <w:rFonts w:ascii="Times New Roman" w:hAnsi="Times New Roman" w:cs="Times New Roman"/>
          <w:sz w:val="24"/>
          <w:szCs w:val="24"/>
        </w:rPr>
        <w:t>ation at a small ring width</w:t>
      </w:r>
      <w:r w:rsidR="00CF12F0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. </w:t>
      </w:r>
      <w:r w:rsidR="00E201F7" w:rsidRPr="00E201F7">
        <w:rPr>
          <w:rFonts w:ascii="Times New Roman" w:hAnsi="Times New Roman" w:cs="Times New Roman"/>
          <w:sz w:val="24"/>
          <w:szCs w:val="24"/>
        </w:rPr>
        <w:t>The average surface current densities are found to be inversely proportional to the width of the ring</w:t>
      </w:r>
      <w:r w:rsidR="00051DC1">
        <w:rPr>
          <w:rFonts w:ascii="Times New Roman" w:hAnsi="Times New Roman" w:cs="Times New Roman"/>
          <w:sz w:val="24"/>
          <w:szCs w:val="24"/>
        </w:rPr>
        <w:t>.</w:t>
      </w:r>
      <w:r w:rsidR="00051DC1" w:rsidRPr="00051DC1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 </w:t>
      </w:r>
      <w:r w:rsidR="00CF12F0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The circular ring </w:t>
      </w:r>
      <w:r w:rsidR="00051DC1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POA </w:t>
      </w:r>
      <w:r w:rsidR="00CF12F0">
        <w:rPr>
          <w:rFonts w:ascii="Times New Roman" w:hAnsi="Times New Roman" w:cs="Times New Roman"/>
          <w:color w:val="000000"/>
          <w:sz w:val="24"/>
          <w:szCs w:val="24"/>
          <w:lang w:val="pt-BR"/>
        </w:rPr>
        <w:t>enhanced</w:t>
      </w:r>
      <w:r w:rsidR="00051DC1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 longwave infrared (LWIR) </w:t>
      </w:r>
      <w:r w:rsidR="00CF12F0">
        <w:rPr>
          <w:rFonts w:ascii="Times New Roman" w:hAnsi="Times New Roman" w:cs="Times New Roman"/>
          <w:color w:val="000000"/>
          <w:sz w:val="24"/>
          <w:szCs w:val="24"/>
          <w:lang w:val="pt-BR"/>
        </w:rPr>
        <w:t>QDIPs were fabric</w:t>
      </w:r>
      <w:r w:rsidR="00051DC1">
        <w:rPr>
          <w:rFonts w:ascii="Times New Roman" w:hAnsi="Times New Roman" w:cs="Times New Roman"/>
          <w:color w:val="000000"/>
          <w:sz w:val="24"/>
          <w:szCs w:val="24"/>
          <w:lang w:val="pt-BR"/>
        </w:rPr>
        <w:t>a</w:t>
      </w:r>
      <w:r w:rsidR="00CF12F0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ted and measured. </w:t>
      </w:r>
      <w:r w:rsidR="00CF12F0" w:rsidRPr="00CF12F0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The </w:t>
      </w:r>
      <w:r w:rsidR="00CF12F0" w:rsidRPr="00CF12F0">
        <w:rPr>
          <w:rFonts w:ascii="Times New Roman" w:hAnsi="Times New Roman" w:cs="Times New Roman"/>
          <w:sz w:val="24"/>
          <w:szCs w:val="24"/>
        </w:rPr>
        <w:t xml:space="preserve">circular ring POA with </w:t>
      </w:r>
      <w:r w:rsidR="00051DC1">
        <w:rPr>
          <w:rFonts w:ascii="Times New Roman" w:hAnsi="Times New Roman" w:cs="Times New Roman"/>
          <w:sz w:val="24"/>
          <w:szCs w:val="24"/>
        </w:rPr>
        <w:t xml:space="preserve">a </w:t>
      </w:r>
      <w:r w:rsidR="00CF12F0" w:rsidRPr="00CF12F0">
        <w:rPr>
          <w:rFonts w:ascii="Times New Roman" w:hAnsi="Times New Roman" w:cs="Times New Roman"/>
          <w:sz w:val="24"/>
          <w:szCs w:val="24"/>
        </w:rPr>
        <w:t xml:space="preserve">stronger </w:t>
      </w:r>
      <w:bookmarkStart w:id="0" w:name="OLE_LINK57"/>
      <w:bookmarkStart w:id="1" w:name="OLE_LINK58"/>
      <w:bookmarkStart w:id="2" w:name="OLE_LINK59"/>
      <w:r w:rsidR="00CF12F0" w:rsidRPr="00CF12F0">
        <w:rPr>
          <w:rFonts w:ascii="Times New Roman" w:hAnsi="Times New Roman" w:cs="Times New Roman"/>
          <w:sz w:val="24"/>
          <w:szCs w:val="24"/>
        </w:rPr>
        <w:t xml:space="preserve">surface current localization </w:t>
      </w:r>
      <w:bookmarkEnd w:id="0"/>
      <w:bookmarkEnd w:id="1"/>
      <w:bookmarkEnd w:id="2"/>
      <w:r w:rsidR="00CF12F0" w:rsidRPr="00CF12F0">
        <w:rPr>
          <w:rFonts w:ascii="Times New Roman" w:hAnsi="Times New Roman" w:cs="Times New Roman"/>
          <w:sz w:val="24"/>
          <w:szCs w:val="24"/>
        </w:rPr>
        <w:t>shows a higher enhancement</w:t>
      </w:r>
      <w:r w:rsidR="00CF12F0">
        <w:rPr>
          <w:rFonts w:ascii="Times New Roman" w:hAnsi="Times New Roman" w:cs="Times New Roman"/>
          <w:sz w:val="24"/>
          <w:szCs w:val="24"/>
        </w:rPr>
        <w:t xml:space="preserve"> on the LWIR QDIP</w:t>
      </w:r>
      <w:r w:rsidR="00CF12F0" w:rsidRPr="00CF12F0">
        <w:rPr>
          <w:rFonts w:ascii="Times New Roman" w:hAnsi="Times New Roman" w:cs="Times New Roman"/>
          <w:sz w:val="24"/>
          <w:szCs w:val="24"/>
        </w:rPr>
        <w:t>.</w:t>
      </w:r>
      <w:r w:rsidR="00CF12F0">
        <w:rPr>
          <w:rFonts w:ascii="Times New Roman" w:hAnsi="Times New Roman" w:cs="Times New Roman"/>
          <w:sz w:val="24"/>
          <w:szCs w:val="24"/>
        </w:rPr>
        <w:t xml:space="preserve"> The enhancement ratio is consistent with the integrated surface current square ratio. This not only verifies the POA is a dominating enhancement </w:t>
      </w:r>
      <w:r w:rsidR="00CF12F0" w:rsidRPr="001C2914">
        <w:rPr>
          <w:rFonts w:ascii="Times New Roman" w:hAnsi="Times New Roman" w:cs="Times New Roman"/>
          <w:noProof/>
          <w:sz w:val="24"/>
          <w:szCs w:val="24"/>
        </w:rPr>
        <w:t>factor,</w:t>
      </w:r>
      <w:r w:rsidR="00CF12F0">
        <w:rPr>
          <w:rFonts w:ascii="Times New Roman" w:hAnsi="Times New Roman" w:cs="Times New Roman"/>
          <w:sz w:val="24"/>
          <w:szCs w:val="24"/>
        </w:rPr>
        <w:t xml:space="preserve"> but also demonstrates the effect of the </w:t>
      </w:r>
      <w:r w:rsidR="00CF12F0" w:rsidRPr="00CF12F0">
        <w:rPr>
          <w:rFonts w:ascii="Times New Roman" w:hAnsi="Times New Roman" w:cs="Times New Roman"/>
          <w:sz w:val="24"/>
          <w:szCs w:val="24"/>
        </w:rPr>
        <w:t>surface current localization</w:t>
      </w:r>
      <w:r w:rsidR="00CF12F0">
        <w:rPr>
          <w:rFonts w:ascii="Times New Roman" w:hAnsi="Times New Roman" w:cs="Times New Roman"/>
          <w:sz w:val="24"/>
          <w:szCs w:val="24"/>
        </w:rPr>
        <w:t xml:space="preserve"> on the </w:t>
      </w:r>
      <w:proofErr w:type="spellStart"/>
      <w:r w:rsidR="00CF12F0">
        <w:rPr>
          <w:rFonts w:ascii="Times New Roman" w:hAnsi="Times New Roman" w:cs="Times New Roman"/>
          <w:sz w:val="24"/>
          <w:szCs w:val="24"/>
        </w:rPr>
        <w:t>plasmonic</w:t>
      </w:r>
      <w:proofErr w:type="spellEnd"/>
      <w:r w:rsidR="00CF12F0">
        <w:rPr>
          <w:rFonts w:ascii="Times New Roman" w:hAnsi="Times New Roman" w:cs="Times New Roman"/>
          <w:sz w:val="24"/>
          <w:szCs w:val="24"/>
        </w:rPr>
        <w:t xml:space="preserve"> enhancement. </w:t>
      </w:r>
    </w:p>
    <w:p w:rsidR="00790E3E" w:rsidRDefault="00790E3E" w:rsidP="009E5FF4">
      <w:pPr>
        <w:pStyle w:val="a3"/>
        <w:numPr>
          <w:ilvl w:val="0"/>
          <w:numId w:val="1"/>
        </w:numPr>
        <w:snapToGrid w:val="0"/>
        <w:spacing w:before="120" w:line="480" w:lineRule="auto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Introduction</w:t>
      </w:r>
    </w:p>
    <w:p w:rsidR="000B4C98" w:rsidRDefault="009E5FF4" w:rsidP="00EC77DE">
      <w:pPr>
        <w:autoSpaceDE w:val="0"/>
        <w:autoSpaceDN w:val="0"/>
        <w:adjustRightInd w:val="0"/>
        <w:snapToGrid w:val="0"/>
        <w:spacing w:line="480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bookmarkStart w:id="3" w:name="OLE_LINK28"/>
      <w:bookmarkStart w:id="4" w:name="OLE_LINK29"/>
      <w:bookmarkStart w:id="5" w:name="OLE_LINK30"/>
      <w:bookmarkStart w:id="6" w:name="OLE_LINK31"/>
      <w:r w:rsidRPr="00A37074">
        <w:rPr>
          <w:rFonts w:ascii="Times New Roman" w:hAnsi="Times New Roman" w:cs="Times New Roman"/>
          <w:sz w:val="24"/>
          <w:szCs w:val="24"/>
        </w:rPr>
        <w:t xml:space="preserve">Surface </w:t>
      </w:r>
      <w:proofErr w:type="spellStart"/>
      <w:r w:rsidRPr="00A37074">
        <w:rPr>
          <w:rFonts w:ascii="Times New Roman" w:hAnsi="Times New Roman" w:cs="Times New Roman"/>
          <w:sz w:val="24"/>
          <w:szCs w:val="24"/>
        </w:rPr>
        <w:t>plasmonic</w:t>
      </w:r>
      <w:proofErr w:type="spellEnd"/>
      <w:r w:rsidRPr="00A37074">
        <w:rPr>
          <w:rFonts w:ascii="Times New Roman" w:hAnsi="Times New Roman" w:cs="Times New Roman"/>
          <w:sz w:val="24"/>
          <w:szCs w:val="24"/>
        </w:rPr>
        <w:t xml:space="preserve"> waves, predicted by Ritchie in 1957 </w:t>
      </w:r>
      <w:r w:rsidRPr="00A37074">
        <w:rPr>
          <w:rFonts w:ascii="Times New Roman" w:hAnsi="Times New Roman" w:cs="Times New Roman"/>
          <w:sz w:val="24"/>
          <w:szCs w:val="24"/>
        </w:rPr>
        <w:fldChar w:fldCharType="begin"/>
      </w:r>
      <w:r w:rsidRPr="00A37074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&lt;EndNote&gt;&lt;Cite&gt;&lt;Author&gt;Ritchie&lt;/Author&gt;&lt;Year&gt;1957&lt;/Year&gt;&lt;RecNum&gt;26&lt;/RecNum&gt;&lt;DisplayText&gt;[1]&lt;/DisplayText&gt;&lt;record&gt;&lt;rec-number&gt;26&lt;/rec-number&gt;&lt;foreign-keys&gt;&lt;key app="EN" db-id="zsv9ertwoz9vw4ewstr5zafc9re5wspzd2ae" timestamp="1386918541"&gt;26&lt;/key&gt;&lt;/foreign-keys&gt;&lt;ref-type name="Journal Article"&gt;17&lt;/ref-type&gt;&lt;contributors&gt;&lt;authors&gt;&lt;author&gt;Ritchie, R. H.&lt;/author&gt;&lt;/authors&gt;&lt;/contributors&gt;&lt;titles&gt;&lt;title&gt;Plasma Losses by Fast Electrons in Thin Films&lt;/title&gt;&lt;secondary-title&gt;Physical Review&lt;/secondary-title&gt;&lt;/titles&gt;&lt;periodical&gt;&lt;full-title&gt;Physical Review&lt;/full-title&gt;&lt;/periodical&gt;&lt;pages&gt;874-881&lt;/pages&gt;&lt;volume&gt;106&lt;/volume&gt;&lt;number&gt;5&lt;/number&gt;&lt;dates&gt;&lt;year&gt;1957&lt;/year&gt;&lt;pub-dates&gt;&lt;date&gt;06/01/&lt;/date&gt;&lt;/pub-dates&gt;&lt;/dates&gt;&lt;publisher&gt;American Physical Society&lt;/publisher&gt;&lt;urls&gt;&lt;related-urls&gt;&lt;url&gt;http://link.aps.org/doi/10.1103/PhysRev.106.874&lt;/url&gt;&lt;/related-urls&gt;&lt;/urls&gt;&lt;/record&gt;&lt;/Cite&gt;&lt;/EndNote&gt;</w:instrText>
      </w:r>
      <w:r w:rsidRPr="00A37074">
        <w:rPr>
          <w:rFonts w:ascii="Times New Roman" w:hAnsi="Times New Roman" w:cs="Times New Roman"/>
          <w:sz w:val="24"/>
          <w:szCs w:val="24"/>
        </w:rPr>
        <w:fldChar w:fldCharType="separate"/>
      </w:r>
      <w:r w:rsidRPr="00A37074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1" w:tooltip="Ritchie, 1957 #26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1</w:t>
        </w:r>
      </w:hyperlink>
      <w:r w:rsidRPr="00A37074">
        <w:rPr>
          <w:rFonts w:ascii="Times New Roman" w:hAnsi="Times New Roman" w:cs="Times New Roman"/>
          <w:noProof/>
          <w:sz w:val="24"/>
          <w:szCs w:val="24"/>
        </w:rPr>
        <w:t>]</w:t>
      </w:r>
      <w:r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Pr="00A37074">
        <w:rPr>
          <w:rFonts w:ascii="Times New Roman" w:hAnsi="Times New Roman" w:cs="Times New Roman"/>
          <w:sz w:val="24"/>
          <w:szCs w:val="24"/>
        </w:rPr>
        <w:t xml:space="preserve">, are coherent electron oscillation at the surfaces of metal. Under proper excitation conditions, the coherent electron oscillation can generate electromagnetic waves confined on the metal surface, i.e. surface </w:t>
      </w:r>
      <w:proofErr w:type="spellStart"/>
      <w:r w:rsidRPr="00A37074">
        <w:rPr>
          <w:rFonts w:ascii="Times New Roman" w:hAnsi="Times New Roman" w:cs="Times New Roman"/>
          <w:sz w:val="24"/>
          <w:szCs w:val="24"/>
        </w:rPr>
        <w:t>plasmonic</w:t>
      </w:r>
      <w:proofErr w:type="spellEnd"/>
      <w:r w:rsidRPr="00A37074">
        <w:rPr>
          <w:rFonts w:ascii="Times New Roman" w:hAnsi="Times New Roman" w:cs="Times New Roman"/>
          <w:sz w:val="24"/>
          <w:szCs w:val="24"/>
        </w:rPr>
        <w:t xml:space="preserve"> resonance (SPR)</w:t>
      </w:r>
      <w:r w:rsidRPr="00A37074">
        <w:rPr>
          <w:rFonts w:ascii="Times New Roman" w:hAnsi="Times New Roman" w:cs="Times New Roman"/>
          <w:sz w:val="24"/>
          <w:szCs w:val="24"/>
        </w:rPr>
        <w:fldChar w:fldCharType="begin"/>
      </w:r>
      <w:r w:rsidRPr="00A37074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&lt;EndNote&gt;&lt;Cite&gt;&lt;Author&gt;Ritchie&lt;/Author&gt;&lt;Year&gt;1957&lt;/Year&gt;&lt;RecNum&gt;26&lt;/RecNum&gt;&lt;DisplayText&gt;[1, 2]&lt;/DisplayText&gt;&lt;record&gt;&lt;rec-number&gt;26&lt;/rec-number&gt;&lt;foreign-keys&gt;&lt;key app="EN" db-id="zsv9ertwoz9vw4ewstr5zafc9re5wspzd2ae" timestamp="1386918541"&gt;26&lt;/key&gt;&lt;/foreign-keys&gt;&lt;ref-type name="Journal Article"&gt;17&lt;/ref-type&gt;&lt;contributors&gt;&lt;authors&gt;&lt;author&gt;Ritchie, R. H.&lt;/author&gt;&lt;/authors&gt;&lt;/contributors&gt;&lt;titles&gt;&lt;title&gt;Plasma Losses by Fast Electrons in Thin Films&lt;/title&gt;&lt;secondary-title&gt;Physical Review&lt;/secondary-title&gt;&lt;/titles&gt;&lt;periodical&gt;&lt;full-title&gt;Physical Review&lt;/full-title&gt;&lt;/periodical&gt;&lt;pages&gt;874-881&lt;/pages&gt;&lt;volume&gt;106&lt;/volume&gt;&lt;number&gt;5&lt;/number&gt;&lt;dates&gt;&lt;year&gt;1957&lt;/year&gt;&lt;pub-dates&gt;&lt;date&gt;06/01/&lt;/date&gt;&lt;/pub-dates&gt;&lt;/dates&gt;&lt;publisher&gt;American Physical Society&lt;/publisher&gt;&lt;urls&gt;&lt;related-urls&gt;&lt;url&gt;http://link.aps.org/doi/10.1103/PhysRev.106.874&lt;/url&gt;&lt;/related-urls&gt;&lt;/urls&gt;&lt;/record&gt;&lt;/Cite&gt;&lt;Cite&gt;&lt;Author&gt;Raether&lt;/Author&gt;&lt;Year&gt;1988&lt;/Year&gt;&lt;RecNum&gt;2&lt;/RecNum&gt;&lt;record&gt;&lt;rec-number&gt;2&lt;/rec-number&gt;&lt;foreign-keys&gt;&lt;key app="EN" db-id="zsv9ertwoz9vw4ewstr5zafc9re5wspzd2ae" timestamp="1384974429"&gt;2&lt;/key&gt;&lt;/foreign-keys&gt;&lt;ref-type name="Book"&gt;6&lt;/ref-type&gt;&lt;contributors&gt;&lt;authors&gt;&lt;author&gt;Raether, Heinz&lt;/author&gt;&lt;/authors&gt;&lt;/contributors&gt;&lt;titles&gt;&lt;title&gt;Surface plasmons on smooth surfaces&lt;/title&gt;&lt;/titles&gt;&lt;dates&gt;&lt;year&gt;1988&lt;/year&gt;&lt;/dates&gt;&lt;publisher&gt;Springer&lt;/publisher&gt;&lt;isbn&gt;3540173633&lt;/isbn&gt;&lt;urls&gt;&lt;/urls&gt;&lt;/record&gt;&lt;/Cite&gt;&lt;/EndNote&gt;</w:instrText>
      </w:r>
      <w:r w:rsidRPr="00A37074">
        <w:rPr>
          <w:rFonts w:ascii="Times New Roman" w:hAnsi="Times New Roman" w:cs="Times New Roman"/>
          <w:sz w:val="24"/>
          <w:szCs w:val="24"/>
        </w:rPr>
        <w:fldChar w:fldCharType="separate"/>
      </w:r>
      <w:r w:rsidRPr="00A37074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1" w:tooltip="Ritchie, 1957 #26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1</w:t>
        </w:r>
      </w:hyperlink>
      <w:r w:rsidRPr="00A37074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hyperlink w:anchor="_ENREF_2" w:tooltip="Raether, 1988 #2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2</w:t>
        </w:r>
      </w:hyperlink>
      <w:r w:rsidRPr="00A37074">
        <w:rPr>
          <w:rFonts w:ascii="Times New Roman" w:hAnsi="Times New Roman" w:cs="Times New Roman"/>
          <w:noProof/>
          <w:sz w:val="24"/>
          <w:szCs w:val="24"/>
        </w:rPr>
        <w:t>]</w:t>
      </w:r>
      <w:r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Pr="00A37074">
        <w:rPr>
          <w:rFonts w:ascii="Times New Roman" w:hAnsi="Times New Roman" w:cs="Times New Roman"/>
          <w:sz w:val="24"/>
          <w:szCs w:val="24"/>
        </w:rPr>
        <w:t xml:space="preserve">. </w:t>
      </w:r>
      <w:r w:rsidR="00A37074" w:rsidRPr="00A37074">
        <w:rPr>
          <w:rFonts w:ascii="Times New Roman" w:hAnsi="Times New Roman" w:cs="Times New Roman"/>
          <w:sz w:val="24"/>
          <w:szCs w:val="24"/>
        </w:rPr>
        <w:t>SPRs have been extensively researched, including extraordinary transmission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begin"/>
      </w:r>
      <w:r w:rsidR="00A37074" w:rsidRPr="00A37074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&lt;EndNote&gt;&lt;Cite&gt;&lt;Author&gt;Ebbesen&lt;/Author&gt;&lt;Year&gt;1998&lt;/Year&gt;&lt;RecNum&gt;28&lt;/RecNum&gt;&lt;DisplayText&gt;[3]&lt;/DisplayText&gt;&lt;record&gt;&lt;rec-number&gt;28&lt;/rec-number&gt;&lt;foreign-keys&gt;&lt;key app="EN" db-id="zsv9ertwoz9vw4ewstr5zafc9re5wspzd2ae" timestamp="1391101965"&gt;28&lt;/key&gt;&lt;/foreign-keys&gt;&lt;ref-type name="Journal Article"&gt;17&lt;/ref-type&gt;&lt;contributors&gt;&lt;authors&gt;&lt;author&gt;Ebbesen, Thomas W&lt;/author&gt;&lt;author&gt;Lezec, HJ&lt;/author&gt;&lt;author&gt;Ghaemi, HF&lt;/author&gt;&lt;author&gt;Thio, T&lt;/author&gt;&lt;author&gt;Wolff, PA&lt;/author&gt;&lt;/authors&gt;&lt;/contributors&gt;&lt;titles&gt;&lt;title&gt;Extraordinary optical transmission through sub-wavelength hole arrays&lt;/title&gt;&lt;secondary-title&gt;Nature&lt;/secondary-title&gt;&lt;/titles&gt;&lt;periodical&gt;&lt;full-title&gt;Nature&lt;/full-title&gt;&lt;/periodical&gt;&lt;pages&gt;667-669&lt;/pages&gt;&lt;volume&gt;391&lt;/volume&gt;&lt;number&gt;6668&lt;/number&gt;&lt;dates&gt;&lt;year&gt;1998&lt;/year&gt;&lt;/dates&gt;&lt;isbn&gt;0028-0836&lt;/isbn&gt;&lt;urls&gt;&lt;/urls&gt;&lt;/record&gt;&lt;/Cite&gt;&lt;/EndNote&gt;</w:instrTex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separate"/>
      </w:r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3" w:tooltip="Ebbesen, 1998 #28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3</w:t>
        </w:r>
      </w:hyperlink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]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="00A37074" w:rsidRPr="00A37074">
        <w:rPr>
          <w:rFonts w:ascii="Times New Roman" w:hAnsi="Times New Roman" w:cs="Times New Roman"/>
          <w:sz w:val="24"/>
          <w:szCs w:val="24"/>
        </w:rPr>
        <w:t xml:space="preserve">, surface </w:t>
      </w:r>
      <w:proofErr w:type="spellStart"/>
      <w:r w:rsidR="00A37074" w:rsidRPr="00A37074">
        <w:rPr>
          <w:rFonts w:ascii="Times New Roman" w:hAnsi="Times New Roman" w:cs="Times New Roman"/>
          <w:sz w:val="24"/>
          <w:szCs w:val="24"/>
        </w:rPr>
        <w:t>plasmon</w:t>
      </w:r>
      <w:proofErr w:type="spellEnd"/>
      <w:r w:rsidR="00A37074" w:rsidRPr="00A37074">
        <w:rPr>
          <w:rFonts w:ascii="Times New Roman" w:hAnsi="Times New Roman" w:cs="Times New Roman"/>
          <w:sz w:val="24"/>
          <w:szCs w:val="24"/>
        </w:rPr>
        <w:t xml:space="preserve"> </w:t>
      </w:r>
      <w:r w:rsidR="00A37074" w:rsidRPr="00A37074">
        <w:rPr>
          <w:rFonts w:ascii="Times New Roman" w:hAnsi="Times New Roman" w:cs="Times New Roman"/>
          <w:sz w:val="24"/>
          <w:szCs w:val="24"/>
        </w:rPr>
        <w:lastRenderedPageBreak/>
        <w:t>enhanced Raman scattering (SERS)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PEVuZE5vdGU+PENpdGU+PEF1dGhvcj5LbmVpcHA8L0F1dGhvcj48WWVhcj4yMDA2PC9ZZWFyPjxS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</w:fldData>
        </w:fldChar>
      </w:r>
      <w:r w:rsidR="00A37074" w:rsidRPr="00A37074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PEVuZE5vdGU+PENpdGU+PEF1dGhvcj5LbmVpcHA8L0F1dGhvcj48WWVhcj4yMDA2PC9ZZWFyPjxS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</w:fldData>
        </w:fldChar>
      </w:r>
      <w:r w:rsidR="00A37074" w:rsidRPr="00A37074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A37074" w:rsidRPr="00A37074">
        <w:rPr>
          <w:rFonts w:ascii="Times New Roman" w:hAnsi="Times New Roman" w:cs="Times New Roman"/>
          <w:sz w:val="24"/>
          <w:szCs w:val="24"/>
        </w:rPr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="00A37074" w:rsidRPr="00A37074">
        <w:rPr>
          <w:rFonts w:ascii="Times New Roman" w:hAnsi="Times New Roman" w:cs="Times New Roman"/>
          <w:sz w:val="24"/>
          <w:szCs w:val="24"/>
        </w:rPr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separate"/>
      </w:r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4" w:tooltip="Kneipp, 2006 #63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4-7</w:t>
        </w:r>
      </w:hyperlink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]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="00A37074" w:rsidRPr="00A37074">
        <w:rPr>
          <w:rFonts w:ascii="Times New Roman" w:hAnsi="Times New Roman" w:cs="Times New Roman"/>
          <w:sz w:val="24"/>
          <w:szCs w:val="24"/>
        </w:rPr>
        <w:t>, subwavelength imaging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begin"/>
      </w:r>
      <w:r w:rsidR="00A37074" w:rsidRPr="00A37074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&lt;EndNote&gt;&lt;Cite&gt;&lt;Author&gt;Barnes&lt;/Author&gt;&lt;Year&gt;2003&lt;/Year&gt;&lt;RecNum&gt;3&lt;/RecNum&gt;&lt;DisplayText&gt;[8]&lt;/DisplayText&gt;&lt;record&gt;&lt;rec-number&gt;3&lt;/rec-number&gt;&lt;foreign-keys&gt;&lt;key app="EN" db-id="zsv9ertwoz9vw4ewstr5zafc9re5wspzd2ae" timestamp="1384974429"&gt;3&lt;/key&gt;&lt;/foreign-keys&gt;&lt;ref-type name="Journal Article"&gt;17&lt;/ref-type&gt;&lt;contributors&gt;&lt;authors&gt;&lt;author&gt;Barnes, William L&lt;/author&gt;&lt;author&gt;Dereux, Alain&lt;/author&gt;&lt;author&gt;Ebbesen, Thomas W&lt;/author&gt;&lt;/authors&gt;&lt;/contributors&gt;&lt;titles&gt;&lt;title&gt;Surface plasmon subwavelength optics&lt;/title&gt;&lt;secondary-title&gt;Nature&lt;/secondary-title&gt;&lt;/titles&gt;&lt;periodical&gt;&lt;full-title&gt;Nature&lt;/full-title&gt;&lt;/periodical&gt;&lt;pages&gt;824-830&lt;/pages&gt;&lt;volume&gt;424&lt;/volume&gt;&lt;number&gt;6950&lt;/number&gt;&lt;dates&gt;&lt;year&gt;2003&lt;/year&gt;&lt;/dates&gt;&lt;isbn&gt;0028-0836&lt;/isbn&gt;&lt;urls&gt;&lt;/urls&gt;&lt;/record&gt;&lt;/Cite&gt;&lt;/EndNote&gt;</w:instrTex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separate"/>
      </w:r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8" w:tooltip="Barnes, 2003 #3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8</w:t>
        </w:r>
      </w:hyperlink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]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="00A37074" w:rsidRPr="00A370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37074" w:rsidRPr="00A37074">
        <w:rPr>
          <w:rFonts w:ascii="Times New Roman" w:hAnsi="Times New Roman" w:cs="Times New Roman"/>
          <w:sz w:val="24"/>
          <w:szCs w:val="24"/>
        </w:rPr>
        <w:t>plasmonic</w:t>
      </w:r>
      <w:proofErr w:type="spellEnd"/>
      <w:r w:rsidR="00A37074" w:rsidRPr="00A37074">
        <w:rPr>
          <w:rFonts w:ascii="Times New Roman" w:hAnsi="Times New Roman" w:cs="Times New Roman"/>
          <w:sz w:val="24"/>
          <w:szCs w:val="24"/>
        </w:rPr>
        <w:t xml:space="preserve"> solar cells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begin"/>
      </w:r>
      <w:r w:rsidR="00A37074" w:rsidRPr="00A37074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&lt;EndNote&gt;&lt;Cite&gt;&lt;Author&gt;Atwater&lt;/Author&gt;&lt;Year&gt;2010&lt;/Year&gt;&lt;RecNum&gt;64&lt;/RecNum&gt;&lt;DisplayText&gt;[9, 10]&lt;/DisplayText&gt;&lt;record&gt;&lt;rec-number&gt;64&lt;/rec-number&gt;&lt;foreign-keys&gt;&lt;key app="EN" db-id="zsv9ertwoz9vw4ewstr5zafc9re5wspzd2ae" timestamp="1448681492"&gt;64&lt;/key&gt;&lt;/foreign-keys&gt;&lt;ref-type name="Journal Article"&gt;17&lt;/ref-type&gt;&lt;contributors&gt;&lt;authors&gt;&lt;author&gt;Atwater, Harry A.&lt;/author&gt;&lt;author&gt;Polman, Albert&lt;/author&gt;&lt;/authors&gt;&lt;/contributors&gt;&lt;titles&gt;&lt;title&gt;Plasmonics for improved photovoltaic devices&lt;/title&gt;&lt;secondary-title&gt;Nat Mater&lt;/secondary-title&gt;&lt;/titles&gt;&lt;periodical&gt;&lt;full-title&gt;Nat Mater&lt;/full-title&gt;&lt;/periodical&gt;&lt;pages&gt;205-213&lt;/pages&gt;&lt;volume&gt;9&lt;/volume&gt;&lt;number&gt;3&lt;/number&gt;&lt;dates&gt;&lt;year&gt;2010&lt;/year&gt;&lt;pub-dates&gt;&lt;date&gt;03//print&lt;/date&gt;&lt;/pub-dates&gt;&lt;/dates&gt;&lt;publisher&gt;Nature Publishing Group&lt;/publisher&gt;&lt;isbn&gt;1476-1122&lt;/isbn&gt;&lt;work-type&gt;10.1038/nmat2629&lt;/work-type&gt;&lt;urls&gt;&lt;related-urls&gt;&lt;url&gt;http://dx.doi.org/10.1038/nmat2629&lt;/url&gt;&lt;/related-urls&gt;&lt;/urls&gt;&lt;/record&gt;&lt;/Cite&gt;&lt;Cite&gt;&lt;Author&gt;Catchpole&lt;/Author&gt;&lt;Year&gt;2008&lt;/Year&gt;&lt;RecNum&gt;65&lt;/RecNum&gt;&lt;record&gt;&lt;rec-number&gt;65&lt;/rec-number&gt;&lt;foreign-keys&gt;&lt;key app="EN" db-id="zsv9ertwoz9vw4ewstr5zafc9re5wspzd2ae" timestamp="1448681492"&gt;65&lt;/key&gt;&lt;/foreign-keys&gt;&lt;ref-type name="Journal Article"&gt;17&lt;/ref-type&gt;&lt;contributors&gt;&lt;authors&gt;&lt;author&gt;Catchpole, K. R.&lt;/author&gt;&lt;author&gt;Polman, A.&lt;/author&gt;&lt;/authors&gt;&lt;/contributors&gt;&lt;titles&gt;&lt;title&gt;Plasmonic solar cells&lt;/title&gt;&lt;secondary-title&gt;Optics Express&lt;/secondary-title&gt;&lt;alt-title&gt;Opt. Express&lt;/alt-title&gt;&lt;/titles&gt;&lt;periodical&gt;&lt;full-title&gt;Optics express&lt;/full-title&gt;&lt;/periodical&gt;&lt;pages&gt;21793-21800&lt;/pages&gt;&lt;volume&gt;16&lt;/volume&gt;&lt;number&gt;26&lt;/number&gt;&lt;keywords&gt;&lt;keyword&gt;Photovoltaic&lt;/keyword&gt;&lt;keyword&gt;Surface plasmons&lt;/keyword&gt;&lt;keyword&gt;Solar energy&lt;/keyword&gt;&lt;/keywords&gt;&lt;dates&gt;&lt;year&gt;2008&lt;/year&gt;&lt;pub-dates&gt;&lt;date&gt;2008/12/22&lt;/date&gt;&lt;/pub-dates&gt;&lt;/dates&gt;&lt;publisher&gt;OSA&lt;/publisher&gt;&lt;urls&gt;&lt;related-urls&gt;&lt;url&gt;http://www.opticsexpress.org/abstract.cfm?URI=oe-16-26-21793&lt;/url&gt;&lt;/related-urls&gt;&lt;/urls&gt;&lt;electronic-resource-num&gt;10.1364/OE.16.021793&lt;/electronic-resource-num&gt;&lt;/record&gt;&lt;/Cite&gt;&lt;/EndNote&gt;</w:instrTex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separate"/>
      </w:r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9" w:tooltip="Atwater, 2010 #64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9</w:t>
        </w:r>
      </w:hyperlink>
      <w:r w:rsidR="00A37074" w:rsidRPr="00A37074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hyperlink w:anchor="_ENREF_10" w:tooltip="Catchpole, 2008 #65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10</w:t>
        </w:r>
      </w:hyperlink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]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="00A37074" w:rsidRPr="00A37074">
        <w:rPr>
          <w:rFonts w:ascii="Times New Roman" w:hAnsi="Times New Roman" w:cs="Times New Roman"/>
          <w:sz w:val="24"/>
          <w:szCs w:val="24"/>
        </w:rPr>
        <w:t xml:space="preserve">, surface </w:t>
      </w:r>
      <w:r w:rsidR="00A37074" w:rsidRPr="001C2914">
        <w:rPr>
          <w:rFonts w:ascii="Times New Roman" w:hAnsi="Times New Roman" w:cs="Times New Roman"/>
          <w:noProof/>
          <w:sz w:val="24"/>
          <w:szCs w:val="24"/>
        </w:rPr>
        <w:t>p</w:t>
      </w:r>
      <w:r w:rsidR="001C2914">
        <w:rPr>
          <w:rFonts w:ascii="Times New Roman" w:hAnsi="Times New Roman" w:cs="Times New Roman"/>
          <w:noProof/>
          <w:sz w:val="24"/>
          <w:szCs w:val="24"/>
        </w:rPr>
        <w:t>la</w:t>
      </w:r>
      <w:r w:rsidR="00A37074" w:rsidRPr="001C2914">
        <w:rPr>
          <w:rFonts w:ascii="Times New Roman" w:hAnsi="Times New Roman" w:cs="Times New Roman"/>
          <w:noProof/>
          <w:sz w:val="24"/>
          <w:szCs w:val="24"/>
        </w:rPr>
        <w:t>smon</w:t>
      </w:r>
      <w:r w:rsidR="00A37074" w:rsidRPr="00A37074">
        <w:rPr>
          <w:rFonts w:ascii="Times New Roman" w:hAnsi="Times New Roman" w:cs="Times New Roman"/>
          <w:sz w:val="24"/>
          <w:szCs w:val="24"/>
        </w:rPr>
        <w:t xml:space="preserve"> sensors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begin"/>
      </w:r>
      <w:r w:rsidR="00A37074" w:rsidRPr="00A37074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&lt;EndNote&gt;&lt;Cite&gt;&lt;Author&gt;Homola&lt;/Author&gt;&lt;Year&gt;1999&lt;/Year&gt;&lt;RecNum&gt;5&lt;/RecNum&gt;&lt;DisplayText&gt;[11]&lt;/DisplayText&gt;&lt;record&gt;&lt;rec-number&gt;5&lt;/rec-number&gt;&lt;foreign-keys&gt;&lt;key app="EN" db-id="zsv9ertwoz9vw4ewstr5zafc9re5wspzd2ae" timestamp="1384974429"&gt;5&lt;/key&gt;&lt;/foreign-keys&gt;&lt;ref-type name="Journal Article"&gt;17&lt;/ref-type&gt;&lt;contributors&gt;&lt;authors&gt;&lt;author&gt;Homola, Jiřı́&lt;/author&gt;&lt;author&gt;Yee, Sinclair S&lt;/author&gt;&lt;author&gt;Gauglitz, Günter&lt;/author&gt;&lt;/authors&gt;&lt;/contributors&gt;&lt;titles&gt;&lt;title&gt;Surface plasmon resonance sensors: review&lt;/title&gt;&lt;secondary-title&gt;Sensors and Actuators B: Chemical&lt;/secondary-title&gt;&lt;/titles&gt;&lt;periodical&gt;&lt;full-title&gt;Sensors and Actuators B: Chemical&lt;/full-title&gt;&lt;/periodical&gt;&lt;pages&gt;3-15&lt;/pages&gt;&lt;volume&gt;54&lt;/volume&gt;&lt;number&gt;1&lt;/number&gt;&lt;dates&gt;&lt;year&gt;1999&lt;/year&gt;&lt;/dates&gt;&lt;isbn&gt;0925-4005&lt;/isbn&gt;&lt;urls&gt;&lt;/urls&gt;&lt;/record&gt;&lt;/Cite&gt;&lt;/EndNote&gt;</w:instrTex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separate"/>
      </w:r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11" w:tooltip="Homola, 1999 #5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11</w:t>
        </w:r>
      </w:hyperlink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]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="00A37074" w:rsidRPr="00A37074">
        <w:rPr>
          <w:rFonts w:ascii="Times New Roman" w:hAnsi="Times New Roman" w:cs="Times New Roman"/>
          <w:sz w:val="24"/>
          <w:szCs w:val="24"/>
        </w:rPr>
        <w:t xml:space="preserve">, as well as enhanced </w:t>
      </w:r>
      <w:r w:rsidR="00A37074" w:rsidRPr="004E2DD9">
        <w:rPr>
          <w:rFonts w:ascii="Times New Roman" w:hAnsi="Times New Roman" w:cs="Times New Roman"/>
          <w:noProof/>
          <w:sz w:val="24"/>
          <w:szCs w:val="24"/>
        </w:rPr>
        <w:t>midwave</w:t>
      </w:r>
      <w:r w:rsidR="00A37074" w:rsidRPr="00A37074">
        <w:rPr>
          <w:rFonts w:ascii="Times New Roman" w:hAnsi="Times New Roman" w:cs="Times New Roman"/>
          <w:sz w:val="24"/>
          <w:szCs w:val="24"/>
        </w:rPr>
        <w:t xml:space="preserve"> </w:t>
      </w:r>
      <w:r w:rsidR="007A5D54">
        <w:rPr>
          <w:rFonts w:ascii="Times New Roman" w:hAnsi="Times New Roman" w:cs="Times New Roman"/>
          <w:sz w:val="24"/>
          <w:szCs w:val="24"/>
        </w:rPr>
        <w:t xml:space="preserve">infrared (MWIR) </w:t>
      </w:r>
      <w:r w:rsidR="00A37074" w:rsidRPr="00A37074">
        <w:rPr>
          <w:rFonts w:ascii="Times New Roman" w:hAnsi="Times New Roman" w:cs="Times New Roman"/>
          <w:sz w:val="24"/>
          <w:szCs w:val="24"/>
        </w:rPr>
        <w:t xml:space="preserve">and longwave infrared </w:t>
      </w:r>
      <w:r w:rsidR="007A5D54">
        <w:rPr>
          <w:rFonts w:ascii="Times New Roman" w:hAnsi="Times New Roman" w:cs="Times New Roman"/>
          <w:sz w:val="24"/>
          <w:szCs w:val="24"/>
        </w:rPr>
        <w:t>(</w:t>
      </w:r>
      <w:r w:rsidR="00A37074" w:rsidRPr="00A37074">
        <w:rPr>
          <w:rFonts w:ascii="Times New Roman" w:hAnsi="Times New Roman" w:cs="Times New Roman"/>
          <w:sz w:val="24"/>
          <w:szCs w:val="24"/>
        </w:rPr>
        <w:t>LWIR</w:t>
      </w:r>
      <w:r w:rsidR="007A5D54">
        <w:rPr>
          <w:rFonts w:ascii="Times New Roman" w:hAnsi="Times New Roman" w:cs="Times New Roman"/>
          <w:sz w:val="24"/>
          <w:szCs w:val="24"/>
        </w:rPr>
        <w:t>)</w:t>
      </w:r>
      <w:r w:rsidR="00A37074" w:rsidRPr="00A37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074" w:rsidRPr="00A37074">
        <w:rPr>
          <w:rFonts w:ascii="Times New Roman" w:hAnsi="Times New Roman" w:cs="Times New Roman"/>
          <w:sz w:val="24"/>
          <w:szCs w:val="24"/>
        </w:rPr>
        <w:t>photodetection</w:t>
      </w:r>
      <w:proofErr w:type="spellEnd"/>
      <w:r w:rsidR="00A37074" w:rsidRPr="00A37074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PEVuZE5vdGU+PENpdGU+PEF1dGhvcj5WYXNpbmFqaW5kYWthdzwvQXV0aG9yPjxZZWFyPjIwMTE8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</w:fldData>
        </w:fldChar>
      </w:r>
      <w:r w:rsidR="00A37074" w:rsidRPr="00A37074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PEVuZE5vdGU+PENpdGU+PEF1dGhvcj5WYXNpbmFqaW5kYWthdzwvQXV0aG9yPjxZZWFyPjIwMTE8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</w:fldData>
        </w:fldChar>
      </w:r>
      <w:r w:rsidR="00A37074" w:rsidRPr="00A37074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A37074" w:rsidRPr="00A37074">
        <w:rPr>
          <w:rFonts w:ascii="Times New Roman" w:hAnsi="Times New Roman" w:cs="Times New Roman"/>
          <w:sz w:val="24"/>
          <w:szCs w:val="24"/>
        </w:rPr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="00A37074" w:rsidRPr="00A37074">
        <w:rPr>
          <w:rFonts w:ascii="Times New Roman" w:hAnsi="Times New Roman" w:cs="Times New Roman"/>
          <w:sz w:val="24"/>
          <w:szCs w:val="24"/>
        </w:rPr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separate"/>
      </w:r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12" w:tooltip="Vasinajindakaw, 2011 #10" w:history="1">
        <w:r w:rsidR="001F461D" w:rsidRPr="00A37074">
          <w:rPr>
            <w:rFonts w:ascii="Times New Roman" w:hAnsi="Times New Roman" w:cs="Times New Roman"/>
            <w:noProof/>
            <w:sz w:val="24"/>
            <w:szCs w:val="24"/>
          </w:rPr>
          <w:t>12-15</w:t>
        </w:r>
      </w:hyperlink>
      <w:r w:rsidR="00A37074" w:rsidRPr="00A37074">
        <w:rPr>
          <w:rFonts w:ascii="Times New Roman" w:hAnsi="Times New Roman" w:cs="Times New Roman"/>
          <w:noProof/>
          <w:sz w:val="24"/>
          <w:szCs w:val="24"/>
        </w:rPr>
        <w:t>]</w:t>
      </w:r>
      <w:r w:rsidR="00A37074" w:rsidRPr="00A37074">
        <w:rPr>
          <w:rFonts w:ascii="Times New Roman" w:hAnsi="Times New Roman" w:cs="Times New Roman"/>
          <w:sz w:val="24"/>
          <w:szCs w:val="24"/>
        </w:rPr>
        <w:fldChar w:fldCharType="end"/>
      </w:r>
      <w:r w:rsidR="00A37074" w:rsidRPr="00A37074">
        <w:rPr>
          <w:rFonts w:ascii="Times New Roman" w:hAnsi="Times New Roman" w:cs="Times New Roman"/>
          <w:sz w:val="24"/>
          <w:szCs w:val="24"/>
        </w:rPr>
        <w:t xml:space="preserve">. </w:t>
      </w:r>
      <w:r w:rsidR="00EC77DE" w:rsidRPr="00EC77DE">
        <w:rPr>
          <w:rFonts w:ascii="Times New Roman" w:hAnsi="Times New Roman" w:cs="Times New Roman"/>
          <w:sz w:val="24"/>
          <w:szCs w:val="24"/>
        </w:rPr>
        <w:t xml:space="preserve">Localized surface </w:t>
      </w:r>
      <w:proofErr w:type="spellStart"/>
      <w:r w:rsidR="00EC77DE" w:rsidRPr="00EC77DE">
        <w:rPr>
          <w:rFonts w:ascii="Times New Roman" w:hAnsi="Times New Roman" w:cs="Times New Roman"/>
          <w:sz w:val="24"/>
          <w:szCs w:val="24"/>
        </w:rPr>
        <w:t>plasmonic</w:t>
      </w:r>
      <w:proofErr w:type="spellEnd"/>
      <w:r w:rsidR="00EC77DE" w:rsidRPr="00EC77DE">
        <w:rPr>
          <w:rFonts w:ascii="Times New Roman" w:hAnsi="Times New Roman" w:cs="Times New Roman"/>
          <w:sz w:val="24"/>
          <w:szCs w:val="24"/>
        </w:rPr>
        <w:t xml:space="preserve"> resonance (LSPR) modes </w:t>
      </w:r>
      <w:r w:rsidRPr="00EC77DE">
        <w:rPr>
          <w:rFonts w:ascii="Times New Roman" w:hAnsi="Times New Roman" w:cs="Times New Roman"/>
          <w:sz w:val="24"/>
          <w:szCs w:val="24"/>
        </w:rPr>
        <w:t xml:space="preserve">can </w:t>
      </w:r>
      <w:r w:rsidR="00EC77DE">
        <w:rPr>
          <w:rFonts w:ascii="Times New Roman" w:hAnsi="Times New Roman" w:cs="Times New Roman"/>
          <w:sz w:val="24"/>
          <w:szCs w:val="24"/>
        </w:rPr>
        <w:t xml:space="preserve">also </w:t>
      </w:r>
      <w:r w:rsidRPr="00EC77DE">
        <w:rPr>
          <w:rFonts w:ascii="Times New Roman" w:hAnsi="Times New Roman" w:cs="Times New Roman"/>
          <w:sz w:val="24"/>
          <w:szCs w:val="24"/>
        </w:rPr>
        <w:t xml:space="preserve">be excited in optical antenna structures </w:t>
      </w:r>
      <w:r w:rsidRPr="00EC77DE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PEVuZE5vdGU+PENpdGU+PEF1dGhvcj5Ob3ZvdG55PC9BdXRob3I+PFllYXI+MjAxMTwvWWVhcj48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</w:fldData>
        </w:fldChar>
      </w:r>
      <w:r w:rsidR="00A37074" w:rsidRPr="00EC77DE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A37074" w:rsidRPr="00EC77DE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PEVuZE5vdGU+PENpdGU+PEF1dGhvcj5Ob3ZvdG55PC9BdXRob3I+PFllYXI+MjAxMTwvWWVhcj48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</w:fldData>
        </w:fldChar>
      </w:r>
      <w:r w:rsidR="00A37074" w:rsidRPr="00EC77DE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A37074" w:rsidRPr="00EC77DE">
        <w:rPr>
          <w:rFonts w:ascii="Times New Roman" w:hAnsi="Times New Roman" w:cs="Times New Roman"/>
          <w:sz w:val="24"/>
          <w:szCs w:val="24"/>
        </w:rPr>
      </w:r>
      <w:r w:rsidR="00A37074" w:rsidRPr="00EC77DE">
        <w:rPr>
          <w:rFonts w:ascii="Times New Roman" w:hAnsi="Times New Roman" w:cs="Times New Roman"/>
          <w:sz w:val="24"/>
          <w:szCs w:val="24"/>
        </w:rPr>
        <w:fldChar w:fldCharType="end"/>
      </w:r>
      <w:r w:rsidRPr="00EC77DE">
        <w:rPr>
          <w:rFonts w:ascii="Times New Roman" w:hAnsi="Times New Roman" w:cs="Times New Roman"/>
          <w:sz w:val="24"/>
          <w:szCs w:val="24"/>
        </w:rPr>
      </w:r>
      <w:r w:rsidRPr="00EC77DE">
        <w:rPr>
          <w:rFonts w:ascii="Times New Roman" w:hAnsi="Times New Roman" w:cs="Times New Roman"/>
          <w:sz w:val="24"/>
          <w:szCs w:val="24"/>
        </w:rPr>
        <w:fldChar w:fldCharType="separate"/>
      </w:r>
      <w:r w:rsidR="00A37074" w:rsidRPr="00EC77DE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13" w:tooltip="Chang, 2010 #9" w:history="1">
        <w:r w:rsidR="001F461D" w:rsidRPr="00EC77DE">
          <w:rPr>
            <w:rFonts w:ascii="Times New Roman" w:hAnsi="Times New Roman" w:cs="Times New Roman"/>
            <w:noProof/>
            <w:sz w:val="24"/>
            <w:szCs w:val="24"/>
          </w:rPr>
          <w:t>13</w:t>
        </w:r>
      </w:hyperlink>
      <w:r w:rsidR="00A37074" w:rsidRPr="00EC77DE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hyperlink w:anchor="_ENREF_16" w:tooltip="Novotny, 2011 #53" w:history="1">
        <w:r w:rsidR="001F461D" w:rsidRPr="00EC77DE">
          <w:rPr>
            <w:rFonts w:ascii="Times New Roman" w:hAnsi="Times New Roman" w:cs="Times New Roman"/>
            <w:noProof/>
            <w:sz w:val="24"/>
            <w:szCs w:val="24"/>
          </w:rPr>
          <w:t>16-22</w:t>
        </w:r>
      </w:hyperlink>
      <w:r w:rsidR="00A37074" w:rsidRPr="00EC77DE">
        <w:rPr>
          <w:rFonts w:ascii="Times New Roman" w:hAnsi="Times New Roman" w:cs="Times New Roman"/>
          <w:noProof/>
          <w:sz w:val="24"/>
          <w:szCs w:val="24"/>
        </w:rPr>
        <w:t>]</w:t>
      </w:r>
      <w:r w:rsidRPr="00EC77DE">
        <w:rPr>
          <w:rFonts w:ascii="Times New Roman" w:hAnsi="Times New Roman" w:cs="Times New Roman"/>
          <w:sz w:val="24"/>
          <w:szCs w:val="24"/>
        </w:rPr>
        <w:fldChar w:fldCharType="end"/>
      </w:r>
      <w:r w:rsidR="00EC77DE" w:rsidRPr="00EC77DE">
        <w:rPr>
          <w:rFonts w:ascii="Times New Roman" w:hAnsi="Times New Roman" w:cs="Times New Roman"/>
          <w:sz w:val="24"/>
          <w:szCs w:val="24"/>
        </w:rPr>
        <w:t>, which are</w:t>
      </w:r>
      <w:r w:rsidRPr="00EC77DE">
        <w:rPr>
          <w:rFonts w:ascii="Times New Roman" w:hAnsi="Times New Roman" w:cs="Times New Roman"/>
          <w:sz w:val="24"/>
          <w:szCs w:val="24"/>
        </w:rPr>
        <w:t xml:space="preserve"> referred to as </w:t>
      </w:r>
      <w:proofErr w:type="spellStart"/>
      <w:r w:rsidRPr="00EC77DE">
        <w:rPr>
          <w:rFonts w:ascii="Times New Roman" w:hAnsi="Times New Roman" w:cs="Times New Roman"/>
          <w:sz w:val="24"/>
          <w:szCs w:val="24"/>
        </w:rPr>
        <w:t>plasmonic</w:t>
      </w:r>
      <w:proofErr w:type="spellEnd"/>
      <w:r w:rsidRPr="00EC77DE">
        <w:rPr>
          <w:rFonts w:ascii="Times New Roman" w:hAnsi="Times New Roman" w:cs="Times New Roman"/>
          <w:sz w:val="24"/>
          <w:szCs w:val="24"/>
        </w:rPr>
        <w:t xml:space="preserve"> optical antennas</w:t>
      </w:r>
      <w:r w:rsidR="00AD57B7">
        <w:rPr>
          <w:rFonts w:ascii="Times New Roman" w:hAnsi="Times New Roman" w:cs="Times New Roman"/>
          <w:sz w:val="24"/>
          <w:szCs w:val="24"/>
        </w:rPr>
        <w:t xml:space="preserve"> (POAs)</w:t>
      </w:r>
      <w:r w:rsidRPr="00EC77DE">
        <w:rPr>
          <w:rFonts w:ascii="Times New Roman" w:hAnsi="Times New Roman" w:cs="Times New Roman"/>
          <w:sz w:val="24"/>
          <w:szCs w:val="24"/>
        </w:rPr>
        <w:t xml:space="preserve">. </w:t>
      </w:r>
      <w:r w:rsidR="00AD57B7">
        <w:rPr>
          <w:rFonts w:ascii="Times New Roman" w:hAnsi="Times New Roman" w:cs="Times New Roman"/>
          <w:sz w:val="24"/>
          <w:szCs w:val="24"/>
        </w:rPr>
        <w:t>POAs</w:t>
      </w:r>
      <w:r w:rsidR="00EC77DE">
        <w:rPr>
          <w:rFonts w:ascii="Times New Roman" w:hAnsi="Times New Roman" w:cs="Times New Roman"/>
          <w:sz w:val="24"/>
          <w:szCs w:val="24"/>
        </w:rPr>
        <w:t xml:space="preserve"> can effectively modify </w:t>
      </w:r>
      <w:r w:rsidR="00EC77DE" w:rsidRPr="00EC77DE">
        <w:rPr>
          <w:rFonts w:ascii="Times New Roman" w:hAnsi="Times New Roman" w:cs="Times New Roman"/>
          <w:sz w:val="24"/>
          <w:szCs w:val="24"/>
        </w:rPr>
        <w:t xml:space="preserve">the </w:t>
      </w:r>
      <w:bookmarkStart w:id="7" w:name="OLE_LINK34"/>
      <w:bookmarkStart w:id="8" w:name="OLE_LINK35"/>
      <w:bookmarkStart w:id="9" w:name="OLE_LINK36"/>
      <w:bookmarkStart w:id="10" w:name="OLE_LINK37"/>
      <w:r w:rsidR="00EC77DE" w:rsidRPr="00EC77DE">
        <w:rPr>
          <w:rFonts w:ascii="Times New Roman" w:hAnsi="Times New Roman" w:cs="Times New Roman"/>
          <w:sz w:val="24"/>
          <w:szCs w:val="24"/>
        </w:rPr>
        <w:t xml:space="preserve">near-field </w:t>
      </w:r>
      <w:r w:rsidR="00EC77DE" w:rsidRPr="004E2DD9">
        <w:rPr>
          <w:rFonts w:ascii="Times New Roman" w:hAnsi="Times New Roman" w:cs="Times New Roman"/>
          <w:noProof/>
          <w:sz w:val="24"/>
          <w:szCs w:val="24"/>
        </w:rPr>
        <w:t>electric-field</w:t>
      </w:r>
      <w:r w:rsidR="00EC77DE" w:rsidRPr="00EC77DE">
        <w:rPr>
          <w:rFonts w:ascii="Times New Roman" w:hAnsi="Times New Roman" w:cs="Times New Roman"/>
          <w:sz w:val="24"/>
          <w:szCs w:val="24"/>
        </w:rPr>
        <w:t xml:space="preserve"> (E-field) </w:t>
      </w:r>
      <w:r w:rsidR="007A5D54">
        <w:rPr>
          <w:rFonts w:ascii="Times New Roman" w:hAnsi="Times New Roman" w:cs="Times New Roman"/>
          <w:sz w:val="24"/>
          <w:szCs w:val="24"/>
        </w:rPr>
        <w:t xml:space="preserve">and current </w:t>
      </w:r>
      <w:r w:rsidR="00EC77DE" w:rsidRPr="00EC77DE">
        <w:rPr>
          <w:rFonts w:ascii="Times New Roman" w:hAnsi="Times New Roman" w:cs="Times New Roman"/>
          <w:sz w:val="24"/>
          <w:szCs w:val="24"/>
        </w:rPr>
        <w:t>distributions</w:t>
      </w:r>
      <w:bookmarkEnd w:id="7"/>
      <w:bookmarkEnd w:id="8"/>
      <w:bookmarkEnd w:id="9"/>
      <w:bookmarkEnd w:id="10"/>
      <w:r w:rsidR="00C52CB2">
        <w:rPr>
          <w:rFonts w:ascii="Times New Roman" w:hAnsi="Times New Roman" w:cs="Times New Roman"/>
          <w:sz w:val="24"/>
          <w:szCs w:val="24"/>
        </w:rPr>
        <w:fldChar w:fldCharType="begin"/>
      </w:r>
      <w:r w:rsidR="00C52CB2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&lt;EndNote&gt;&lt;Cite&gt;&lt;Author&gt;Gu&lt;/Author&gt;&lt;Year&gt;2014&lt;/Year&gt;&lt;RecNum&gt;73&lt;/RecNum&gt;&lt;DisplayText&gt;[23]&lt;/DisplayText&gt;&lt;record&gt;&lt;rec-number&gt;73&lt;/rec-number&gt;&lt;foreign-keys&gt;&lt;key app="EN" db-id="zsv9ertwoz9vw4ewstr5zafc9re5wspzd2ae" timestamp="1448763640"&gt;73&lt;/key&gt;&lt;/foreign-keys&gt;&lt;ref-type name="Journal Article"&gt;17&lt;/ref-type&gt;&lt;contributors&gt;&lt;authors&gt;&lt;author&gt;Gu, Guiru&lt;/author&gt;&lt;author&gt;Vaillancourt, Jarrod&lt;/author&gt;&lt;author&gt;Lu, Xuejun&lt;/author&gt;&lt;/authors&gt;&lt;/contributors&gt;&lt;titles&gt;&lt;title&gt;Analysis of near-field components of a plasmonic optical antenna and their contribution to quantum dot infrared photodetector enhancement&lt;/title&gt;&lt;secondary-title&gt;Optics Express&lt;/secondary-title&gt;&lt;alt-title&gt;Opt. Express&lt;/alt-title&gt;&lt;/titles&gt;&lt;periodical&gt;&lt;full-title&gt;Optics express&lt;/full-title&gt;&lt;/periodical&gt;&lt;pages&gt;24970-24976&lt;/pages&gt;&lt;volume&gt;22&lt;/volume&gt;&lt;number&gt;21&lt;/number&gt;&lt;keywords&gt;&lt;keyword&gt;Detectors&lt;/keyword&gt;&lt;keyword&gt;Infrared&lt;/keyword&gt;&lt;/keywords&gt;&lt;dates&gt;&lt;year&gt;2014&lt;/year&gt;&lt;pub-dates&gt;&lt;date&gt;2014/10/20&lt;/date&gt;&lt;/pub-dates&gt;&lt;/dates&gt;&lt;publisher&gt;OSA&lt;/publisher&gt;&lt;urls&gt;&lt;related-urls&gt;&lt;url&gt;http://www.opticsexpress.org/abstract.cfm?URI=oe-22-21-24970&lt;/url&gt;&lt;/related-urls&gt;&lt;/urls&gt;&lt;electronic-resource-num&gt;10.1364/OE.22.024970&lt;/electronic-resource-num&gt;&lt;/record&gt;&lt;/Cite&gt;&lt;/EndNote&gt;</w:instrText>
      </w:r>
      <w:r w:rsidR="00C52CB2">
        <w:rPr>
          <w:rFonts w:ascii="Times New Roman" w:hAnsi="Times New Roman" w:cs="Times New Roman"/>
          <w:sz w:val="24"/>
          <w:szCs w:val="24"/>
        </w:rPr>
        <w:fldChar w:fldCharType="separate"/>
      </w:r>
      <w:r w:rsidR="00C52CB2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23" w:tooltip="Gu, 2014 #73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23</w:t>
        </w:r>
      </w:hyperlink>
      <w:r w:rsidR="00C52CB2">
        <w:rPr>
          <w:rFonts w:ascii="Times New Roman" w:hAnsi="Times New Roman" w:cs="Times New Roman"/>
          <w:noProof/>
          <w:sz w:val="24"/>
          <w:szCs w:val="24"/>
        </w:rPr>
        <w:t>]</w:t>
      </w:r>
      <w:r w:rsidR="00C52CB2">
        <w:rPr>
          <w:rFonts w:ascii="Times New Roman" w:hAnsi="Times New Roman" w:cs="Times New Roman"/>
          <w:sz w:val="24"/>
          <w:szCs w:val="24"/>
        </w:rPr>
        <w:fldChar w:fldCharType="end"/>
      </w:r>
      <w:r w:rsidR="00EC77DE">
        <w:rPr>
          <w:rFonts w:ascii="Times New Roman" w:hAnsi="Times New Roman" w:cs="Times New Roman"/>
          <w:sz w:val="24"/>
          <w:szCs w:val="24"/>
        </w:rPr>
        <w:t xml:space="preserve"> and </w:t>
      </w:r>
      <w:r w:rsidR="00C52CB2">
        <w:rPr>
          <w:rFonts w:ascii="Times New Roman" w:hAnsi="Times New Roman" w:cs="Times New Roman"/>
          <w:sz w:val="24"/>
          <w:szCs w:val="24"/>
        </w:rPr>
        <w:t xml:space="preserve">enable </w:t>
      </w:r>
      <w:r w:rsidR="00C52CB2" w:rsidRPr="00C52CB2">
        <w:rPr>
          <w:rFonts w:ascii="Times New Roman" w:hAnsi="Times New Roman" w:cs="Times New Roman"/>
          <w:sz w:val="24"/>
          <w:szCs w:val="24"/>
        </w:rPr>
        <w:t xml:space="preserve">efficient </w:t>
      </w:r>
      <w:r w:rsidR="00C52CB2">
        <w:rPr>
          <w:rFonts w:ascii="Times New Roman" w:hAnsi="Times New Roman" w:cs="Times New Roman"/>
          <w:sz w:val="24"/>
          <w:szCs w:val="24"/>
        </w:rPr>
        <w:t xml:space="preserve">interaction with </w:t>
      </w:r>
      <w:r w:rsidR="00C52CB2" w:rsidRPr="00C52CB2">
        <w:rPr>
          <w:rFonts w:ascii="Times New Roman" w:hAnsi="Times New Roman" w:cs="Times New Roman"/>
          <w:sz w:val="24"/>
          <w:szCs w:val="24"/>
        </w:rPr>
        <w:t xml:space="preserve">low-dimensional materials, such as quantum </w:t>
      </w:r>
      <w:r w:rsidR="00C52CB2" w:rsidRPr="004E2DD9">
        <w:rPr>
          <w:rFonts w:ascii="Times New Roman" w:hAnsi="Times New Roman" w:cs="Times New Roman"/>
          <w:noProof/>
          <w:sz w:val="24"/>
          <w:szCs w:val="24"/>
        </w:rPr>
        <w:t>well</w:t>
      </w:r>
      <w:r w:rsidR="001C2914" w:rsidRPr="004E2DD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52CB2" w:rsidRPr="004E2DD9">
        <w:rPr>
          <w:rFonts w:ascii="Times New Roman" w:hAnsi="Times New Roman" w:cs="Times New Roman"/>
          <w:noProof/>
          <w:sz w:val="24"/>
          <w:szCs w:val="24"/>
        </w:rPr>
        <w:t>infrared</w:t>
      </w:r>
      <w:r w:rsidR="00C52CB2" w:rsidRPr="00C52CB2">
        <w:rPr>
          <w:rFonts w:ascii="Times New Roman" w:hAnsi="Times New Roman" w:cs="Times New Roman"/>
          <w:sz w:val="24"/>
          <w:szCs w:val="24"/>
        </w:rPr>
        <w:t xml:space="preserve"> photodetectors (QWIPs) and </w:t>
      </w:r>
      <w:r w:rsidR="00C52CB2" w:rsidRPr="00C52CB2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>quantum</w:t>
      </w:r>
      <w:r w:rsidR="00C52CB2" w:rsidRP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 dot infrared photodetectors (QDIPs)</w:t>
      </w:r>
      <w:r w:rsidR="00C52CB2" w:rsidRP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  <w:fldChar w:fldCharType="begin">
          <w:fldData xml:space="preserve">PEVuZE5vdGU+PENpdGU+PEF1dGhvcj5DaGFuZzwvQXV0aG9yPjxZZWFyPjIwMTA8L1llYXI+PFJl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</w:fldData>
        </w:fldChar>
      </w:r>
      <w:r w:rsid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  <w:instrText xml:space="preserve"> ADDIN EN.CITE </w:instrText>
      </w:r>
      <w:r w:rsid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  <w:fldChar w:fldCharType="begin">
          <w:fldData xml:space="preserve">PEVuZE5vdGU+PENpdGU+PEF1dGhvcj5DaGFuZzwvQXV0aG9yPjxZZWFyPjIwMTA8L1llYXI+PFJl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</w:fldData>
        </w:fldChar>
      </w:r>
      <w:r w:rsid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  <w:instrText xml:space="preserve"> ADDIN EN.CITE.DATA </w:instrText>
      </w:r>
      <w:r w:rsid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</w:r>
      <w:r w:rsid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  <w:fldChar w:fldCharType="end"/>
      </w:r>
      <w:r w:rsidR="00C52CB2" w:rsidRP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</w:r>
      <w:r w:rsidR="00C52CB2" w:rsidRP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  <w:fldChar w:fldCharType="separate"/>
      </w:r>
      <w:r w:rsidR="00C52CB2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>[</w:t>
      </w:r>
      <w:hyperlink w:anchor="_ENREF_12" w:tooltip="Vasinajindakaw, 2011 #10" w:history="1">
        <w:r w:rsidR="001F461D">
          <w:rPr>
            <w:rFonts w:ascii="Times New Roman" w:hAnsi="Times New Roman" w:cs="Times New Roman"/>
            <w:noProof/>
            <w:color w:val="000000"/>
            <w:sz w:val="24"/>
            <w:szCs w:val="24"/>
            <w:lang w:val="pt-BR"/>
          </w:rPr>
          <w:t>12</w:t>
        </w:r>
      </w:hyperlink>
      <w:r w:rsidR="00C52CB2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 xml:space="preserve">, </w:t>
      </w:r>
      <w:hyperlink w:anchor="_ENREF_13" w:tooltip="Chang, 2010 #9" w:history="1">
        <w:r w:rsidR="001F461D">
          <w:rPr>
            <w:rFonts w:ascii="Times New Roman" w:hAnsi="Times New Roman" w:cs="Times New Roman"/>
            <w:noProof/>
            <w:color w:val="000000"/>
            <w:sz w:val="24"/>
            <w:szCs w:val="24"/>
            <w:lang w:val="pt-BR"/>
          </w:rPr>
          <w:t>13</w:t>
        </w:r>
      </w:hyperlink>
      <w:r w:rsidR="00C52CB2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 xml:space="preserve">, </w:t>
      </w:r>
      <w:hyperlink w:anchor="_ENREF_15" w:tooltip="Gu, 2013 #15" w:history="1">
        <w:r w:rsidR="001F461D">
          <w:rPr>
            <w:rFonts w:ascii="Times New Roman" w:hAnsi="Times New Roman" w:cs="Times New Roman"/>
            <w:noProof/>
            <w:color w:val="000000"/>
            <w:sz w:val="24"/>
            <w:szCs w:val="24"/>
            <w:lang w:val="pt-BR"/>
          </w:rPr>
          <w:t>15</w:t>
        </w:r>
      </w:hyperlink>
      <w:r w:rsidR="00C52CB2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 xml:space="preserve">, </w:t>
      </w:r>
      <w:hyperlink w:anchor="_ENREF_24" w:tooltip="Lee, 2010 #17" w:history="1">
        <w:r w:rsidR="001F461D">
          <w:rPr>
            <w:rFonts w:ascii="Times New Roman" w:hAnsi="Times New Roman" w:cs="Times New Roman"/>
            <w:noProof/>
            <w:color w:val="000000"/>
            <w:sz w:val="24"/>
            <w:szCs w:val="24"/>
            <w:lang w:val="pt-BR"/>
          </w:rPr>
          <w:t>24</w:t>
        </w:r>
      </w:hyperlink>
      <w:r w:rsidR="00C52CB2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 xml:space="preserve">, </w:t>
      </w:r>
      <w:hyperlink w:anchor="_ENREF_25" w:tooltip="Liu, 2013 #14" w:history="1">
        <w:r w:rsidR="001F461D">
          <w:rPr>
            <w:rFonts w:ascii="Times New Roman" w:hAnsi="Times New Roman" w:cs="Times New Roman"/>
            <w:noProof/>
            <w:color w:val="000000"/>
            <w:sz w:val="24"/>
            <w:szCs w:val="24"/>
            <w:lang w:val="pt-BR"/>
          </w:rPr>
          <w:t>25</w:t>
        </w:r>
      </w:hyperlink>
      <w:r w:rsidR="00C52CB2">
        <w:rPr>
          <w:rFonts w:ascii="Times New Roman" w:hAnsi="Times New Roman" w:cs="Times New Roman"/>
          <w:noProof/>
          <w:color w:val="000000"/>
          <w:sz w:val="24"/>
          <w:szCs w:val="24"/>
          <w:lang w:val="pt-BR"/>
        </w:rPr>
        <w:t>]</w:t>
      </w:r>
      <w:r w:rsidR="00C52CB2" w:rsidRP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  <w:fldChar w:fldCharType="end"/>
      </w:r>
      <w:r w:rsidR="00C52CB2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. </w:t>
      </w:r>
      <w:r w:rsidR="00C52CB2" w:rsidRPr="00EC77DE">
        <w:rPr>
          <w:rFonts w:ascii="Times New Roman" w:hAnsi="Times New Roman" w:cs="Times New Roman"/>
          <w:sz w:val="24"/>
          <w:szCs w:val="24"/>
        </w:rPr>
        <w:t xml:space="preserve">Various </w:t>
      </w:r>
      <w:r w:rsidR="00AD57B7">
        <w:rPr>
          <w:rFonts w:ascii="Times New Roman" w:hAnsi="Times New Roman" w:cs="Times New Roman"/>
          <w:sz w:val="24"/>
          <w:szCs w:val="24"/>
        </w:rPr>
        <w:t>POA structures</w:t>
      </w:r>
      <w:r w:rsidR="00C52CB2" w:rsidRPr="00EC77DE">
        <w:rPr>
          <w:rFonts w:ascii="Times New Roman" w:hAnsi="Times New Roman" w:cs="Times New Roman"/>
          <w:sz w:val="24"/>
          <w:szCs w:val="24"/>
        </w:rPr>
        <w:t xml:space="preserve"> have been developed, including metallic nanoparticles</w:t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PEVuZE5vdGU+PENpdGU+PEF1dGhvcj5HaWFubmluaTwvQXV0aG9yPjxZZWFyPjIwMTE8L1llYXI+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</w:fldData>
        </w:fldChar>
      </w:r>
      <w:r w:rsidR="00C52CB2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C52CB2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PEVuZE5vdGU+PENpdGU+PEF1dGhvcj5HaWFubmluaTwvQXV0aG9yPjxZZWFyPjIwMTE8L1llYXI+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</w:fldData>
        </w:fldChar>
      </w:r>
      <w:r w:rsidR="00C52CB2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C52CB2">
        <w:rPr>
          <w:rFonts w:ascii="Times New Roman" w:hAnsi="Times New Roman" w:cs="Times New Roman"/>
          <w:sz w:val="24"/>
          <w:szCs w:val="24"/>
        </w:rPr>
      </w:r>
      <w:r w:rsidR="00C52CB2">
        <w:rPr>
          <w:rFonts w:ascii="Times New Roman" w:hAnsi="Times New Roman" w:cs="Times New Roman"/>
          <w:sz w:val="24"/>
          <w:szCs w:val="24"/>
        </w:rPr>
        <w:fldChar w:fldCharType="end"/>
      </w:r>
      <w:r w:rsidR="00C52CB2" w:rsidRPr="00EC77DE">
        <w:rPr>
          <w:rFonts w:ascii="Times New Roman" w:hAnsi="Times New Roman" w:cs="Times New Roman"/>
          <w:sz w:val="24"/>
          <w:szCs w:val="24"/>
        </w:rPr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separate"/>
      </w:r>
      <w:r w:rsidR="00C52CB2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20" w:tooltip="Giannini, 2011 #58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20</w:t>
        </w:r>
      </w:hyperlink>
      <w:r w:rsidR="00C52CB2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hyperlink w:anchor="_ENREF_26" w:tooltip="Kühn, 2006 #59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26-29</w:t>
        </w:r>
      </w:hyperlink>
      <w:r w:rsidR="00C52CB2">
        <w:rPr>
          <w:rFonts w:ascii="Times New Roman" w:hAnsi="Times New Roman" w:cs="Times New Roman"/>
          <w:noProof/>
          <w:sz w:val="24"/>
          <w:szCs w:val="24"/>
        </w:rPr>
        <w:t>]</w:t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end"/>
      </w:r>
      <w:hyperlink w:anchor="_ENREF_10" w:tooltip="Hossain, 2009 #60" w:history="1"/>
      <w:r w:rsidR="00C52CB2" w:rsidRPr="00EC77DE">
        <w:rPr>
          <w:rFonts w:ascii="Times New Roman" w:hAnsi="Times New Roman" w:cs="Times New Roman"/>
          <w:sz w:val="24"/>
          <w:szCs w:val="24"/>
        </w:rPr>
        <w:t>, bowtie</w:t>
      </w:r>
      <w:bookmarkStart w:id="11" w:name="OLE_LINK38"/>
      <w:bookmarkStart w:id="12" w:name="OLE_LINK39"/>
      <w:bookmarkStart w:id="13" w:name="OLE_LINK40"/>
      <w:r w:rsidR="00C52CB2" w:rsidRPr="00EC77DE">
        <w:rPr>
          <w:rFonts w:ascii="Times New Roman" w:hAnsi="Times New Roman" w:cs="Times New Roman"/>
          <w:sz w:val="24"/>
          <w:szCs w:val="24"/>
        </w:rPr>
        <w:t>s</w:t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PEVuZE5vdGU+PENpdGU+PEF1dGhvcj5DaGFuZzwvQXV0aG9yPjxZZWFyPjIwMDg8L1llYXI+PFJl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</w:fldData>
        </w:fldChar>
      </w:r>
      <w:r w:rsidR="00C52CB2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C52CB2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PEVuZE5vdGU+PENpdGU+PEF1dGhvcj5DaGFuZzwvQXV0aG9yPjxZZWFyPjIwMDg8L1llYXI+PFJl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</w:fldData>
        </w:fldChar>
      </w:r>
      <w:r w:rsidR="00C52CB2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C52CB2">
        <w:rPr>
          <w:rFonts w:ascii="Times New Roman" w:hAnsi="Times New Roman" w:cs="Times New Roman"/>
          <w:sz w:val="24"/>
          <w:szCs w:val="24"/>
        </w:rPr>
      </w:r>
      <w:r w:rsidR="00C52CB2">
        <w:rPr>
          <w:rFonts w:ascii="Times New Roman" w:hAnsi="Times New Roman" w:cs="Times New Roman"/>
          <w:sz w:val="24"/>
          <w:szCs w:val="24"/>
        </w:rPr>
        <w:fldChar w:fldCharType="end"/>
      </w:r>
      <w:r w:rsidR="00C52CB2" w:rsidRPr="00EC77DE">
        <w:rPr>
          <w:rFonts w:ascii="Times New Roman" w:hAnsi="Times New Roman" w:cs="Times New Roman"/>
          <w:sz w:val="24"/>
          <w:szCs w:val="24"/>
        </w:rPr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separate"/>
      </w:r>
      <w:r w:rsidR="00C52CB2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30" w:tooltip="Chang, 2008 #161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30-32</w:t>
        </w:r>
      </w:hyperlink>
      <w:r w:rsidR="00C52CB2">
        <w:rPr>
          <w:rFonts w:ascii="Times New Roman" w:hAnsi="Times New Roman" w:cs="Times New Roman"/>
          <w:noProof/>
          <w:sz w:val="24"/>
          <w:szCs w:val="24"/>
        </w:rPr>
        <w:t>]</w:t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end"/>
      </w:r>
      <w:bookmarkEnd w:id="11"/>
      <w:bookmarkEnd w:id="12"/>
      <w:bookmarkEnd w:id="13"/>
      <w:r w:rsidR="00C52CB2" w:rsidRPr="00EC77DE">
        <w:rPr>
          <w:rFonts w:ascii="Times New Roman" w:hAnsi="Times New Roman" w:cs="Times New Roman"/>
          <w:sz w:val="24"/>
          <w:szCs w:val="24"/>
        </w:rPr>
        <w:t>, dipoles</w:t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PEVuZE5vdGU+PENpdGU+PEF1dGhvcj5OZWRhPC9BdXRob3I+PFllYXI+MjAxNTwvWWVhcj48UmVj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==
</w:fldData>
        </w:fldChar>
      </w:r>
      <w:r w:rsidR="00C52CB2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C52CB2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PEVuZE5vdGU+PENpdGU+PEF1dGhvcj5OZWRhPC9BdXRob3I+PFllYXI+MjAxNTwvWWVhcj48UmVj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==
</w:fldData>
        </w:fldChar>
      </w:r>
      <w:r w:rsidR="00C52CB2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C52CB2">
        <w:rPr>
          <w:rFonts w:ascii="Times New Roman" w:hAnsi="Times New Roman" w:cs="Times New Roman"/>
          <w:sz w:val="24"/>
          <w:szCs w:val="24"/>
        </w:rPr>
      </w:r>
      <w:r w:rsidR="00C52CB2">
        <w:rPr>
          <w:rFonts w:ascii="Times New Roman" w:hAnsi="Times New Roman" w:cs="Times New Roman"/>
          <w:sz w:val="24"/>
          <w:szCs w:val="24"/>
        </w:rPr>
        <w:fldChar w:fldCharType="end"/>
      </w:r>
      <w:r w:rsidR="00C52CB2" w:rsidRPr="00EC77DE">
        <w:rPr>
          <w:rFonts w:ascii="Times New Roman" w:hAnsi="Times New Roman" w:cs="Times New Roman"/>
          <w:sz w:val="24"/>
          <w:szCs w:val="24"/>
        </w:rPr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separate"/>
      </w:r>
      <w:r w:rsidR="00C52CB2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33" w:tooltip="Neda, 2015 #72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33-35</w:t>
        </w:r>
      </w:hyperlink>
      <w:r w:rsidR="00C52CB2">
        <w:rPr>
          <w:rFonts w:ascii="Times New Roman" w:hAnsi="Times New Roman" w:cs="Times New Roman"/>
          <w:noProof/>
          <w:sz w:val="24"/>
          <w:szCs w:val="24"/>
        </w:rPr>
        <w:t>]</w:t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end"/>
      </w:r>
      <w:r w:rsidR="00C52CB2" w:rsidRPr="00EC77DE">
        <w:rPr>
          <w:rFonts w:ascii="Times New Roman" w:hAnsi="Times New Roman" w:cs="Times New Roman"/>
          <w:sz w:val="24"/>
          <w:szCs w:val="24"/>
        </w:rPr>
        <w:t>, and metallic circular disk arrays (MCDA)</w:t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PEVuZE5vdGU+PENpdGU+PEF1dGhvcj5HdTwvQXV0aG9yPjxZZWFyPjIwMTQ8L1llYXI+PFJlY051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</w:fldData>
        </w:fldChar>
      </w:r>
      <w:r w:rsidR="00C52CB2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C52CB2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PEVuZE5vdGU+PENpdGU+PEF1dGhvcj5HdTwvQXV0aG9yPjxZZWFyPjIwMTQ8L1llYXI+PFJlY051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</w:fldData>
        </w:fldChar>
      </w:r>
      <w:r w:rsidR="00C52CB2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C52CB2">
        <w:rPr>
          <w:rFonts w:ascii="Times New Roman" w:hAnsi="Times New Roman" w:cs="Times New Roman"/>
          <w:sz w:val="24"/>
          <w:szCs w:val="24"/>
        </w:rPr>
      </w:r>
      <w:r w:rsidR="00C52CB2">
        <w:rPr>
          <w:rFonts w:ascii="Times New Roman" w:hAnsi="Times New Roman" w:cs="Times New Roman"/>
          <w:sz w:val="24"/>
          <w:szCs w:val="24"/>
        </w:rPr>
        <w:fldChar w:fldCharType="end"/>
      </w:r>
      <w:r w:rsidR="00C52CB2" w:rsidRPr="00EC77DE">
        <w:rPr>
          <w:rFonts w:ascii="Times New Roman" w:hAnsi="Times New Roman" w:cs="Times New Roman"/>
          <w:sz w:val="24"/>
          <w:szCs w:val="24"/>
        </w:rPr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separate"/>
      </w:r>
      <w:r w:rsidR="00C52CB2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23" w:tooltip="Gu, 2014 #73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23</w:t>
        </w:r>
      </w:hyperlink>
      <w:r w:rsidR="00C52CB2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hyperlink w:anchor="_ENREF_36" w:tooltip="Liu, 2010 #87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36</w:t>
        </w:r>
      </w:hyperlink>
      <w:r w:rsidR="00C52CB2">
        <w:rPr>
          <w:rFonts w:ascii="Times New Roman" w:hAnsi="Times New Roman" w:cs="Times New Roman"/>
          <w:noProof/>
          <w:sz w:val="24"/>
          <w:szCs w:val="24"/>
        </w:rPr>
        <w:t>]</w:t>
      </w:r>
      <w:r w:rsidR="00C52CB2" w:rsidRPr="00EC77DE">
        <w:rPr>
          <w:rFonts w:ascii="Times New Roman" w:hAnsi="Times New Roman" w:cs="Times New Roman"/>
          <w:sz w:val="24"/>
          <w:szCs w:val="24"/>
        </w:rPr>
        <w:fldChar w:fldCharType="end"/>
      </w:r>
      <w:hyperlink w:anchor="_ENREF_18" w:tooltip="Liu, 2010 #87" w:history="1"/>
      <w:r w:rsidR="00C52CB2" w:rsidRPr="00EC77DE">
        <w:rPr>
          <w:rFonts w:ascii="Times New Roman" w:hAnsi="Times New Roman" w:cs="Times New Roman"/>
          <w:sz w:val="24"/>
          <w:szCs w:val="24"/>
        </w:rPr>
        <w:t>.</w:t>
      </w:r>
      <w:r w:rsidR="00C52CB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B7E99" w:rsidRDefault="001C2914" w:rsidP="00EC77DE">
      <w:pPr>
        <w:autoSpaceDE w:val="0"/>
        <w:autoSpaceDN w:val="0"/>
        <w:adjustRightInd w:val="0"/>
        <w:snapToGrid w:val="0"/>
        <w:spacing w:line="480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0B4C98">
        <w:rPr>
          <w:rFonts w:ascii="Times New Roman" w:hAnsi="Times New Roman" w:cs="Times New Roman"/>
          <w:sz w:val="24"/>
          <w:szCs w:val="24"/>
        </w:rPr>
        <w:t xml:space="preserve">ircular ring </w:t>
      </w:r>
      <w:r w:rsidR="00AD57B7">
        <w:rPr>
          <w:rFonts w:ascii="Times New Roman" w:hAnsi="Times New Roman" w:cs="Times New Roman"/>
          <w:sz w:val="24"/>
          <w:szCs w:val="24"/>
        </w:rPr>
        <w:t>POAs</w:t>
      </w:r>
      <w:r w:rsidR="00DC67AC">
        <w:rPr>
          <w:rFonts w:ascii="Times New Roman" w:hAnsi="Times New Roman" w:cs="Times New Roman"/>
          <w:sz w:val="24"/>
          <w:szCs w:val="24"/>
        </w:rPr>
        <w:t xml:space="preserve"> </w:t>
      </w:r>
      <w:r w:rsidR="00DC67AC" w:rsidRPr="004E2DD9">
        <w:rPr>
          <w:rFonts w:ascii="Times New Roman" w:hAnsi="Times New Roman" w:cs="Times New Roman"/>
          <w:noProof/>
          <w:sz w:val="24"/>
          <w:szCs w:val="24"/>
        </w:rPr>
        <w:t>have</w:t>
      </w:r>
      <w:r w:rsidR="00DC67AC">
        <w:rPr>
          <w:rFonts w:ascii="Times New Roman" w:hAnsi="Times New Roman" w:cs="Times New Roman"/>
          <w:sz w:val="24"/>
          <w:szCs w:val="24"/>
        </w:rPr>
        <w:t xml:space="preserve"> shown great promises in light confinement</w:t>
      </w:r>
      <w:r w:rsidR="0034590E">
        <w:rPr>
          <w:rFonts w:ascii="Times New Roman" w:hAnsi="Times New Roman" w:cs="Times New Roman"/>
          <w:sz w:val="24"/>
          <w:szCs w:val="24"/>
        </w:rPr>
        <w:fldChar w:fldCharType="begin"/>
      </w:r>
      <w:r w:rsidR="0034590E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&lt;EndNote&gt;&lt;Cite&gt;&lt;Author&gt;Babayan&lt;/Author&gt;&lt;Year&gt;2009&lt;/Year&gt;&lt;RecNum&gt;155&lt;/RecNum&gt;&lt;DisplayText&gt;[37, 38]&lt;/DisplayText&gt;&lt;record&gt;&lt;rec-number&gt;155&lt;/rec-number&gt;&lt;foreign-keys&gt;&lt;key app="EN" db-id="zsv9ertwoz9vw4ewstr5zafc9re5wspzd2ae" timestamp="1470883399"&gt;155&lt;/key&gt;&lt;/foreign-keys&gt;&lt;ref-type name="Journal Article"&gt;17&lt;/ref-type&gt;&lt;contributors&gt;&lt;authors&gt;&lt;author&gt;Babayan, Yelizaveta&lt;/author&gt;&lt;author&gt;McMahon, Jeffrey M.&lt;/author&gt;&lt;author&gt;Li, Shuzhou&lt;/author&gt;&lt;author&gt;Gray, Stephen K.&lt;/author&gt;&lt;author&gt;Schatz, George C.&lt;/author&gt;&lt;author&gt;Odom, Teri W.&lt;/author&gt;&lt;/authors&gt;&lt;/contributors&gt;&lt;titles&gt;&lt;title&gt;Confining Standing Waves in Optical Corrals&lt;/title&gt;&lt;secondary-title&gt;ACS Nano&lt;/secondary-title&gt;&lt;/titles&gt;&lt;periodical&gt;&lt;full-title&gt;ACS Nano&lt;/full-title&gt;&lt;/periodical&gt;&lt;pages&gt;615-620&lt;/pages&gt;&lt;volume&gt;3&lt;/volume&gt;&lt;number&gt;3&lt;/number&gt;&lt;dates&gt;&lt;year&gt;2009&lt;/year&gt;&lt;pub-dates&gt;&lt;date&gt;2009/03/24&lt;/date&gt;&lt;/pub-dates&gt;&lt;/dates&gt;&lt;publisher&gt;American Chemical Society&lt;/publisher&gt;&lt;isbn&gt;1936-0851&lt;/isbn&gt;&lt;urls&gt;&lt;related-urls&gt;&lt;url&gt;http://pubs.acs.org/doi/abs/10.1021/nn8008596&lt;/url&gt;&lt;/related-urls&gt;&lt;/urls&gt;&lt;electronic-resource-num&gt;10.1021/nn8008596&lt;/electronic-resource-num&gt;&lt;/record&gt;&lt;/Cite&gt;&lt;Cite&gt;&lt;Author&gt;Nordlander&lt;/Author&gt;&lt;Year&gt;2009&lt;/Year&gt;&lt;RecNum&gt;166&lt;/RecNum&gt;&lt;record&gt;&lt;rec-number&gt;166&lt;/rec-number&gt;&lt;foreign-keys&gt;&lt;key app="EN" db-id="zsv9ertwoz9vw4ewstr5zafc9re5wspzd2ae" timestamp="1470975428"&gt;166&lt;/key&gt;&lt;/foreign-keys&gt;&lt;ref-type name="Journal Article"&gt;17&lt;/ref-type&gt;&lt;contributors&gt;&lt;authors&gt;&lt;author&gt;Nordlander, Peter&lt;/author&gt;&lt;/authors&gt;&lt;/contributors&gt;&lt;titles&gt;&lt;title&gt;The Ring: A Leitmotif in Plasmonics&lt;/title&gt;&lt;secondary-title&gt;ACS Nano&lt;/secondary-title&gt;&lt;/titles&gt;&lt;periodical&gt;&lt;full-title&gt;ACS Nano&lt;/full-title&gt;&lt;/periodical&gt;&lt;pages&gt;488-492&lt;/pages&gt;&lt;volume&gt;3&lt;/volume&gt;&lt;number&gt;3&lt;/number&gt;&lt;dates&gt;&lt;year&gt;2009&lt;/year&gt;&lt;pub-dates&gt;&lt;date&gt;2009/03/24&lt;/date&gt;&lt;/pub-dates&gt;&lt;/dates&gt;&lt;publisher&gt;American Chemical Society&lt;/publisher&gt;&lt;isbn&gt;1936-0851&lt;/isbn&gt;&lt;urls&gt;&lt;related-urls&gt;&lt;url&gt;http://pubs.acs.org/doi/abs/10.1021/nn900212a&lt;/url&gt;&lt;/related-urls&gt;&lt;/urls&gt;&lt;electronic-resource-num&gt;10.1021/nn900212a&lt;/electronic-resource-num&gt;&lt;/record&gt;&lt;/Cite&gt;&lt;/EndNote&gt;</w:instrText>
      </w:r>
      <w:r w:rsidR="0034590E">
        <w:rPr>
          <w:rFonts w:ascii="Times New Roman" w:hAnsi="Times New Roman" w:cs="Times New Roman"/>
          <w:sz w:val="24"/>
          <w:szCs w:val="24"/>
        </w:rPr>
        <w:fldChar w:fldCharType="separate"/>
      </w:r>
      <w:r w:rsidR="0034590E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37" w:tooltip="Babayan, 2009 #155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37</w:t>
        </w:r>
      </w:hyperlink>
      <w:r w:rsidR="0034590E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hyperlink w:anchor="_ENREF_38" w:tooltip="Nordlander, 2009 #166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38</w:t>
        </w:r>
      </w:hyperlink>
      <w:r w:rsidR="0034590E">
        <w:rPr>
          <w:rFonts w:ascii="Times New Roman" w:hAnsi="Times New Roman" w:cs="Times New Roman"/>
          <w:noProof/>
          <w:sz w:val="24"/>
          <w:szCs w:val="24"/>
        </w:rPr>
        <w:t>]</w:t>
      </w:r>
      <w:r w:rsidR="0034590E">
        <w:rPr>
          <w:rFonts w:ascii="Times New Roman" w:hAnsi="Times New Roman" w:cs="Times New Roman"/>
          <w:sz w:val="24"/>
          <w:szCs w:val="24"/>
        </w:rPr>
        <w:fldChar w:fldCharType="end"/>
      </w:r>
      <w:r w:rsidR="0034590E">
        <w:rPr>
          <w:rFonts w:ascii="Times New Roman" w:hAnsi="Times New Roman" w:cs="Times New Roman"/>
          <w:sz w:val="24"/>
          <w:szCs w:val="24"/>
        </w:rPr>
        <w:t xml:space="preserve"> and E-field enhancement </w:t>
      </w:r>
      <w:r w:rsidR="0034590E" w:rsidRPr="0034590E">
        <w:rPr>
          <w:rFonts w:ascii="Times New Roman" w:hAnsi="Times New Roman" w:cs="Times New Roman"/>
          <w:sz w:val="24"/>
          <w:szCs w:val="24"/>
        </w:rPr>
        <w:t xml:space="preserve">in </w:t>
      </w:r>
      <w:r w:rsidR="00157653">
        <w:rPr>
          <w:rFonts w:ascii="Times New Roman" w:hAnsi="Times New Roman" w:cs="Times New Roman"/>
          <w:sz w:val="24"/>
          <w:szCs w:val="24"/>
        </w:rPr>
        <w:t xml:space="preserve">the </w:t>
      </w:r>
      <w:r w:rsidR="0034590E" w:rsidRPr="0034590E">
        <w:rPr>
          <w:rFonts w:ascii="Times New Roman" w:hAnsi="Times New Roman" w:cs="Times New Roman"/>
          <w:sz w:val="24"/>
          <w:szCs w:val="24"/>
        </w:rPr>
        <w:t>near-infrared</w:t>
      </w:r>
      <w:r w:rsidR="0034590E">
        <w:rPr>
          <w:rFonts w:ascii="Times New Roman" w:hAnsi="Times New Roman" w:cs="Times New Roman"/>
          <w:sz w:val="24"/>
          <w:szCs w:val="24"/>
        </w:rPr>
        <w:t xml:space="preserve"> (NIR) spectral region</w:t>
      </w:r>
      <w:r w:rsidR="0034590E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PEVuZE5vdGU+PENpdGU+PEF1dGhvcj5BaXpwdXJ1YTwvQXV0aG9yPjxZZWFyPjIwMDM8L1llYXI+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</w:fldData>
        </w:fldChar>
      </w:r>
      <w:r w:rsidR="00157653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157653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PEVuZE5vdGU+PENpdGU+PEF1dGhvcj5BaXpwdXJ1YTwvQXV0aG9yPjxZZWFyPjIwMDM8L1llYXI+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</w:fldData>
        </w:fldChar>
      </w:r>
      <w:r w:rsidR="00157653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157653">
        <w:rPr>
          <w:rFonts w:ascii="Times New Roman" w:hAnsi="Times New Roman" w:cs="Times New Roman"/>
          <w:sz w:val="24"/>
          <w:szCs w:val="24"/>
        </w:rPr>
      </w:r>
      <w:r w:rsidR="00157653">
        <w:rPr>
          <w:rFonts w:ascii="Times New Roman" w:hAnsi="Times New Roman" w:cs="Times New Roman"/>
          <w:sz w:val="24"/>
          <w:szCs w:val="24"/>
        </w:rPr>
        <w:fldChar w:fldCharType="end"/>
      </w:r>
      <w:r w:rsidR="0034590E">
        <w:rPr>
          <w:rFonts w:ascii="Times New Roman" w:hAnsi="Times New Roman" w:cs="Times New Roman"/>
          <w:sz w:val="24"/>
          <w:szCs w:val="24"/>
        </w:rPr>
      </w:r>
      <w:r w:rsidR="0034590E">
        <w:rPr>
          <w:rFonts w:ascii="Times New Roman" w:hAnsi="Times New Roman" w:cs="Times New Roman"/>
          <w:sz w:val="24"/>
          <w:szCs w:val="24"/>
        </w:rPr>
        <w:fldChar w:fldCharType="separate"/>
      </w:r>
      <w:r w:rsidR="00157653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39" w:tooltip="Aizpurua, 2003 #216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39-41</w:t>
        </w:r>
      </w:hyperlink>
      <w:r w:rsidR="00157653">
        <w:rPr>
          <w:rFonts w:ascii="Times New Roman" w:hAnsi="Times New Roman" w:cs="Times New Roman"/>
          <w:noProof/>
          <w:sz w:val="24"/>
          <w:szCs w:val="24"/>
        </w:rPr>
        <w:t>]</w:t>
      </w:r>
      <w:r w:rsidR="0034590E">
        <w:rPr>
          <w:rFonts w:ascii="Times New Roman" w:hAnsi="Times New Roman" w:cs="Times New Roman"/>
          <w:sz w:val="24"/>
          <w:szCs w:val="24"/>
        </w:rPr>
        <w:fldChar w:fldCharType="end"/>
      </w:r>
      <w:r w:rsidR="00157653">
        <w:rPr>
          <w:rFonts w:ascii="Times New Roman" w:hAnsi="Times New Roman" w:cs="Times New Roman"/>
          <w:sz w:val="24"/>
          <w:szCs w:val="24"/>
        </w:rPr>
        <w:t xml:space="preserve">. </w:t>
      </w:r>
      <w:r w:rsidR="008B7E99">
        <w:rPr>
          <w:rFonts w:ascii="Times New Roman" w:hAnsi="Times New Roman" w:cs="Times New Roman"/>
          <w:sz w:val="24"/>
          <w:szCs w:val="24"/>
        </w:rPr>
        <w:t xml:space="preserve">LSPR modes and the </w:t>
      </w:r>
      <w:proofErr w:type="spellStart"/>
      <w:r w:rsidR="008B7E99">
        <w:rPr>
          <w:rFonts w:ascii="Times New Roman" w:hAnsi="Times New Roman" w:cs="Times New Roman"/>
          <w:sz w:val="24"/>
          <w:szCs w:val="24"/>
        </w:rPr>
        <w:t>p</w:t>
      </w:r>
      <w:r w:rsidR="00231062">
        <w:rPr>
          <w:rFonts w:ascii="Times New Roman" w:hAnsi="Times New Roman" w:cs="Times New Roman"/>
          <w:sz w:val="24"/>
          <w:szCs w:val="24"/>
        </w:rPr>
        <w:t>lasmonic</w:t>
      </w:r>
      <w:proofErr w:type="spellEnd"/>
      <w:r w:rsidR="00231062">
        <w:rPr>
          <w:rFonts w:ascii="Times New Roman" w:hAnsi="Times New Roman" w:cs="Times New Roman"/>
          <w:sz w:val="24"/>
          <w:szCs w:val="24"/>
        </w:rPr>
        <w:t xml:space="preserve"> resonant </w:t>
      </w:r>
      <w:r w:rsidR="00231062" w:rsidRPr="001C2914">
        <w:rPr>
          <w:rFonts w:ascii="Times New Roman" w:hAnsi="Times New Roman" w:cs="Times New Roman"/>
          <w:noProof/>
          <w:sz w:val="24"/>
          <w:szCs w:val="24"/>
        </w:rPr>
        <w:t>wavelength</w:t>
      </w:r>
      <w:r w:rsidR="008B7E99" w:rsidRPr="001C2914">
        <w:rPr>
          <w:rFonts w:ascii="Times New Roman" w:hAnsi="Times New Roman" w:cs="Times New Roman"/>
          <w:noProof/>
          <w:sz w:val="24"/>
          <w:szCs w:val="24"/>
        </w:rPr>
        <w:t>s</w:t>
      </w:r>
      <w:r>
        <w:rPr>
          <w:rFonts w:ascii="Times New Roman" w:hAnsi="Times New Roman" w:cs="Times New Roman"/>
          <w:noProof/>
          <w:sz w:val="24"/>
          <w:szCs w:val="24"/>
        </w:rPr>
        <w:t>, as well as their dependence on the ring parameters,</w:t>
      </w:r>
      <w:r w:rsidR="008B7E99">
        <w:rPr>
          <w:rFonts w:ascii="Times New Roman" w:hAnsi="Times New Roman" w:cs="Times New Roman"/>
          <w:sz w:val="24"/>
          <w:szCs w:val="24"/>
        </w:rPr>
        <w:t xml:space="preserve"> have been </w:t>
      </w:r>
      <w:proofErr w:type="gramStart"/>
      <w:r w:rsidR="008B7E99">
        <w:rPr>
          <w:rFonts w:ascii="Times New Roman" w:hAnsi="Times New Roman" w:cs="Times New Roman"/>
          <w:sz w:val="24"/>
          <w:szCs w:val="24"/>
        </w:rPr>
        <w:t>reported</w:t>
      </w:r>
      <w:proofErr w:type="gramEnd"/>
      <w:r w:rsidR="008B7E99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PEVuZE5vdGU+PENpdGU+PEF1dGhvcj5BaXpwdXJ1YTwvQXV0aG9yPjxZZWFyPjIwMDM8L1llYXI+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</w:fldData>
        </w:fldChar>
      </w:r>
      <w:r w:rsidR="008B7E99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8B7E99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PEVuZE5vdGU+PENpdGU+PEF1dGhvcj5BaXpwdXJ1YTwvQXV0aG9yPjxZZWFyPjIwMDM8L1llYXI+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</w:fldData>
        </w:fldChar>
      </w:r>
      <w:r w:rsidR="008B7E99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8B7E99">
        <w:rPr>
          <w:rFonts w:ascii="Times New Roman" w:hAnsi="Times New Roman" w:cs="Times New Roman"/>
          <w:sz w:val="24"/>
          <w:szCs w:val="24"/>
        </w:rPr>
      </w:r>
      <w:r w:rsidR="008B7E99">
        <w:rPr>
          <w:rFonts w:ascii="Times New Roman" w:hAnsi="Times New Roman" w:cs="Times New Roman"/>
          <w:sz w:val="24"/>
          <w:szCs w:val="24"/>
        </w:rPr>
        <w:fldChar w:fldCharType="end"/>
      </w:r>
      <w:r w:rsidR="008B7E99">
        <w:rPr>
          <w:rFonts w:ascii="Times New Roman" w:hAnsi="Times New Roman" w:cs="Times New Roman"/>
          <w:sz w:val="24"/>
          <w:szCs w:val="24"/>
        </w:rPr>
      </w:r>
      <w:r w:rsidR="008B7E99">
        <w:rPr>
          <w:rFonts w:ascii="Times New Roman" w:hAnsi="Times New Roman" w:cs="Times New Roman"/>
          <w:sz w:val="24"/>
          <w:szCs w:val="24"/>
        </w:rPr>
        <w:fldChar w:fldCharType="separate"/>
      </w:r>
      <w:r w:rsidR="008B7E99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37" w:tooltip="Babayan, 2009 #155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37</w:t>
        </w:r>
      </w:hyperlink>
      <w:r w:rsidR="008B7E99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hyperlink w:anchor="_ENREF_39" w:tooltip="Aizpurua, 2003 #216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39</w:t>
        </w:r>
      </w:hyperlink>
      <w:r w:rsidR="008B7E99">
        <w:rPr>
          <w:rFonts w:ascii="Times New Roman" w:hAnsi="Times New Roman" w:cs="Times New Roman"/>
          <w:noProof/>
          <w:sz w:val="24"/>
          <w:szCs w:val="24"/>
        </w:rPr>
        <w:t>]</w:t>
      </w:r>
      <w:r w:rsidR="008B7E99">
        <w:rPr>
          <w:rFonts w:ascii="Times New Roman" w:hAnsi="Times New Roman" w:cs="Times New Roman"/>
          <w:sz w:val="24"/>
          <w:szCs w:val="24"/>
        </w:rPr>
        <w:fldChar w:fldCharType="end"/>
      </w:r>
      <w:r w:rsidR="008B7E99">
        <w:rPr>
          <w:rFonts w:ascii="Times New Roman" w:hAnsi="Times New Roman" w:cs="Times New Roman"/>
          <w:sz w:val="24"/>
          <w:szCs w:val="24"/>
        </w:rPr>
        <w:t xml:space="preserve">. In this paper, we report </w:t>
      </w:r>
      <w:r w:rsidR="009B5844">
        <w:rPr>
          <w:rFonts w:ascii="Times New Roman" w:hAnsi="Times New Roman" w:cs="Times New Roman"/>
          <w:sz w:val="24"/>
          <w:szCs w:val="24"/>
        </w:rPr>
        <w:t xml:space="preserve">metallic </w:t>
      </w:r>
      <w:r w:rsidR="008B7E99">
        <w:rPr>
          <w:rFonts w:ascii="Times New Roman" w:hAnsi="Times New Roman" w:cs="Times New Roman"/>
          <w:sz w:val="24"/>
          <w:szCs w:val="24"/>
        </w:rPr>
        <w:t xml:space="preserve">circular ring </w:t>
      </w:r>
      <w:r w:rsidR="00AD57B7">
        <w:rPr>
          <w:rFonts w:ascii="Times New Roman" w:hAnsi="Times New Roman" w:cs="Times New Roman"/>
          <w:sz w:val="24"/>
          <w:szCs w:val="24"/>
        </w:rPr>
        <w:t>POA</w:t>
      </w:r>
      <w:r w:rsidR="008B7E99">
        <w:rPr>
          <w:rFonts w:ascii="Times New Roman" w:hAnsi="Times New Roman" w:cs="Times New Roman"/>
          <w:sz w:val="24"/>
          <w:szCs w:val="24"/>
        </w:rPr>
        <w:t xml:space="preserve"> enhanced </w:t>
      </w:r>
      <w:r w:rsidR="009B5844">
        <w:rPr>
          <w:rFonts w:ascii="Times New Roman" w:hAnsi="Times New Roman" w:cs="Times New Roman"/>
          <w:sz w:val="24"/>
          <w:szCs w:val="24"/>
        </w:rPr>
        <w:t>LWIR</w:t>
      </w:r>
      <w:r w:rsidR="0055728B">
        <w:rPr>
          <w:rFonts w:ascii="Times New Roman" w:hAnsi="Times New Roman" w:cs="Times New Roman"/>
          <w:sz w:val="24"/>
          <w:szCs w:val="24"/>
        </w:rPr>
        <w:t xml:space="preserve"> </w:t>
      </w:r>
      <w:r w:rsidR="008B7E99">
        <w:rPr>
          <w:rFonts w:ascii="Times New Roman" w:hAnsi="Times New Roman" w:cs="Times New Roman"/>
          <w:sz w:val="24"/>
          <w:szCs w:val="24"/>
        </w:rPr>
        <w:t>QDIP</w:t>
      </w:r>
      <w:r w:rsidR="00AD57B7">
        <w:rPr>
          <w:rFonts w:ascii="Times New Roman" w:hAnsi="Times New Roman" w:cs="Times New Roman"/>
          <w:sz w:val="24"/>
          <w:szCs w:val="24"/>
        </w:rPr>
        <w:t>s</w:t>
      </w:r>
      <w:r w:rsidR="008B7E99">
        <w:rPr>
          <w:rFonts w:ascii="Times New Roman" w:hAnsi="Times New Roman" w:cs="Times New Roman"/>
          <w:sz w:val="24"/>
          <w:szCs w:val="24"/>
        </w:rPr>
        <w:t xml:space="preserve">. </w:t>
      </w:r>
      <w:r w:rsidR="0055728B">
        <w:rPr>
          <w:rFonts w:ascii="Times New Roman" w:hAnsi="Times New Roman" w:cs="Times New Roman"/>
          <w:sz w:val="24"/>
          <w:szCs w:val="24"/>
        </w:rPr>
        <w:t>The c</w:t>
      </w:r>
      <w:r w:rsidR="008B7E99">
        <w:rPr>
          <w:rFonts w:ascii="Times New Roman" w:hAnsi="Times New Roman" w:cs="Times New Roman"/>
          <w:sz w:val="24"/>
          <w:szCs w:val="24"/>
        </w:rPr>
        <w:t xml:space="preserve">urrent distributions on </w:t>
      </w:r>
      <w:bookmarkStart w:id="14" w:name="OLE_LINK9"/>
      <w:bookmarkStart w:id="15" w:name="OLE_LINK10"/>
      <w:r w:rsidR="0055728B">
        <w:rPr>
          <w:rFonts w:ascii="Times New Roman" w:hAnsi="Times New Roman" w:cs="Times New Roman"/>
          <w:sz w:val="24"/>
          <w:szCs w:val="24"/>
        </w:rPr>
        <w:t xml:space="preserve">the </w:t>
      </w:r>
      <w:r w:rsidR="008B7E99">
        <w:rPr>
          <w:rFonts w:ascii="Times New Roman" w:hAnsi="Times New Roman" w:cs="Times New Roman"/>
          <w:sz w:val="24"/>
          <w:szCs w:val="24"/>
        </w:rPr>
        <w:t xml:space="preserve">circular ring </w:t>
      </w:r>
      <w:r w:rsidR="00AD57B7">
        <w:rPr>
          <w:rFonts w:ascii="Times New Roman" w:hAnsi="Times New Roman" w:cs="Times New Roman"/>
          <w:sz w:val="24"/>
          <w:szCs w:val="24"/>
        </w:rPr>
        <w:t>POAs</w:t>
      </w:r>
      <w:r w:rsidR="008B7E99">
        <w:rPr>
          <w:rFonts w:ascii="Times New Roman" w:hAnsi="Times New Roman" w:cs="Times New Roman"/>
          <w:sz w:val="24"/>
          <w:szCs w:val="24"/>
        </w:rPr>
        <w:t xml:space="preserve"> </w:t>
      </w:r>
      <w:bookmarkEnd w:id="14"/>
      <w:bookmarkEnd w:id="15"/>
      <w:r w:rsidR="008B7E99">
        <w:rPr>
          <w:rFonts w:ascii="Times New Roman" w:hAnsi="Times New Roman" w:cs="Times New Roman"/>
          <w:sz w:val="24"/>
          <w:szCs w:val="24"/>
        </w:rPr>
        <w:t xml:space="preserve">with different ring widths are simulated under </w:t>
      </w:r>
      <w:r w:rsidR="009B5844">
        <w:rPr>
          <w:rFonts w:ascii="Times New Roman" w:hAnsi="Times New Roman" w:cs="Times New Roman"/>
          <w:sz w:val="24"/>
          <w:szCs w:val="24"/>
        </w:rPr>
        <w:t xml:space="preserve">a </w:t>
      </w:r>
      <w:r w:rsidR="008B7E99">
        <w:rPr>
          <w:rFonts w:ascii="Times New Roman" w:hAnsi="Times New Roman" w:cs="Times New Roman"/>
          <w:sz w:val="24"/>
          <w:szCs w:val="24"/>
        </w:rPr>
        <w:t xml:space="preserve">plane wave incidence. </w:t>
      </w:r>
      <w:r w:rsidR="009B5844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The surface current density increases with reduced ring width, leading to </w:t>
      </w:r>
      <w:r w:rsidR="009B5844" w:rsidRPr="00E201F7">
        <w:rPr>
          <w:rFonts w:ascii="Times New Roman" w:hAnsi="Times New Roman" w:cs="Times New Roman"/>
          <w:sz w:val="24"/>
          <w:szCs w:val="24"/>
        </w:rPr>
        <w:t xml:space="preserve">surface current </w:t>
      </w:r>
      <w:r w:rsidR="009B5844">
        <w:rPr>
          <w:rFonts w:ascii="Times New Roman" w:hAnsi="Times New Roman" w:cs="Times New Roman"/>
          <w:sz w:val="24"/>
          <w:szCs w:val="24"/>
        </w:rPr>
        <w:t>concentration/</w:t>
      </w:r>
      <w:r w:rsidR="009B5844" w:rsidRPr="00E201F7">
        <w:rPr>
          <w:rFonts w:ascii="Times New Roman" w:hAnsi="Times New Roman" w:cs="Times New Roman"/>
          <w:sz w:val="24"/>
          <w:szCs w:val="24"/>
        </w:rPr>
        <w:t>localiz</w:t>
      </w:r>
      <w:r w:rsidR="009B5844">
        <w:rPr>
          <w:rFonts w:ascii="Times New Roman" w:hAnsi="Times New Roman" w:cs="Times New Roman"/>
          <w:sz w:val="24"/>
          <w:szCs w:val="24"/>
        </w:rPr>
        <w:t>ation</w:t>
      </w:r>
      <w:r w:rsidR="00733305">
        <w:rPr>
          <w:rFonts w:ascii="Times New Roman" w:hAnsi="Times New Roman" w:cs="Times New Roman"/>
          <w:sz w:val="24"/>
          <w:szCs w:val="24"/>
        </w:rPr>
        <w:t xml:space="preserve">. </w:t>
      </w:r>
      <w:r w:rsidR="009B5844">
        <w:rPr>
          <w:rFonts w:ascii="Times New Roman" w:hAnsi="Times New Roman" w:cs="Times New Roman"/>
          <w:sz w:val="24"/>
          <w:szCs w:val="24"/>
        </w:rPr>
        <w:t>LWIR QDIPs with different c</w:t>
      </w:r>
      <w:r w:rsidR="0055728B">
        <w:rPr>
          <w:rFonts w:ascii="Times New Roman" w:hAnsi="Times New Roman" w:cs="Times New Roman"/>
          <w:sz w:val="24"/>
          <w:szCs w:val="24"/>
        </w:rPr>
        <w:t>ircular ring POA</w:t>
      </w:r>
      <w:r w:rsidR="009B5844">
        <w:rPr>
          <w:rFonts w:ascii="Times New Roman" w:hAnsi="Times New Roman" w:cs="Times New Roman"/>
          <w:sz w:val="24"/>
          <w:szCs w:val="24"/>
        </w:rPr>
        <w:t>s</w:t>
      </w:r>
      <w:r w:rsidR="0055728B">
        <w:rPr>
          <w:rFonts w:ascii="Times New Roman" w:hAnsi="Times New Roman" w:cs="Times New Roman"/>
          <w:sz w:val="24"/>
          <w:szCs w:val="24"/>
        </w:rPr>
        <w:t xml:space="preserve"> were fabricated. POA induced photocurrent enhancement spectra were measured</w:t>
      </w:r>
      <w:r w:rsidR="009B5844">
        <w:rPr>
          <w:rFonts w:ascii="Times New Roman" w:hAnsi="Times New Roman" w:cs="Times New Roman"/>
          <w:sz w:val="24"/>
          <w:szCs w:val="24"/>
        </w:rPr>
        <w:t>. A</w:t>
      </w:r>
      <w:r w:rsidR="009B5844" w:rsidRPr="00CF12F0">
        <w:rPr>
          <w:rFonts w:ascii="Times New Roman" w:hAnsi="Times New Roman" w:cs="Times New Roman"/>
          <w:sz w:val="24"/>
          <w:szCs w:val="24"/>
        </w:rPr>
        <w:t xml:space="preserve"> higher enhancement</w:t>
      </w:r>
      <w:r w:rsidR="009B5844">
        <w:rPr>
          <w:rFonts w:ascii="Times New Roman" w:hAnsi="Times New Roman" w:cs="Times New Roman"/>
          <w:sz w:val="24"/>
          <w:szCs w:val="24"/>
        </w:rPr>
        <w:t xml:space="preserve"> </w:t>
      </w:r>
      <w:del w:id="16" w:author="lin" w:date="2017-02-12T14:33:00Z">
        <w:r w:rsidR="009B5844" w:rsidDel="00A057CB">
          <w:rPr>
            <w:rFonts w:ascii="Times New Roman" w:hAnsi="Times New Roman" w:cs="Times New Roman"/>
            <w:sz w:val="24"/>
            <w:szCs w:val="24"/>
          </w:rPr>
          <w:delText xml:space="preserve">in </w:delText>
        </w:r>
      </w:del>
      <w:ins w:id="17" w:author="lin" w:date="2017-02-12T14:33:00Z">
        <w:r w:rsidR="00A057CB">
          <w:rPr>
            <w:rFonts w:ascii="Times New Roman" w:hAnsi="Times New Roman" w:cs="Times New Roman"/>
            <w:sz w:val="24"/>
            <w:szCs w:val="24"/>
          </w:rPr>
          <w:t>was</w:t>
        </w:r>
        <w:r w:rsidR="00A057CB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9B5844">
        <w:rPr>
          <w:rFonts w:ascii="Times New Roman" w:hAnsi="Times New Roman" w:cs="Times New Roman"/>
          <w:sz w:val="24"/>
          <w:szCs w:val="24"/>
        </w:rPr>
        <w:t>obtained on the</w:t>
      </w:r>
      <w:r w:rsidR="009B5844" w:rsidRPr="00CF12F0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 </w:t>
      </w:r>
      <w:r w:rsidR="009B5844" w:rsidRPr="00CF12F0">
        <w:rPr>
          <w:rFonts w:ascii="Times New Roman" w:hAnsi="Times New Roman" w:cs="Times New Roman"/>
          <w:sz w:val="24"/>
          <w:szCs w:val="24"/>
        </w:rPr>
        <w:t xml:space="preserve">circular ring POA with </w:t>
      </w:r>
      <w:r w:rsidR="009B5844">
        <w:rPr>
          <w:rFonts w:ascii="Times New Roman" w:hAnsi="Times New Roman" w:cs="Times New Roman"/>
          <w:sz w:val="24"/>
          <w:szCs w:val="24"/>
        </w:rPr>
        <w:t xml:space="preserve">a </w:t>
      </w:r>
      <w:r w:rsidR="009B5844" w:rsidRPr="00CF12F0">
        <w:rPr>
          <w:rFonts w:ascii="Times New Roman" w:hAnsi="Times New Roman" w:cs="Times New Roman"/>
          <w:sz w:val="24"/>
          <w:szCs w:val="24"/>
        </w:rPr>
        <w:t>stronger surface current localization.</w:t>
      </w:r>
      <w:r w:rsidR="009B584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13174" w:rsidRPr="00F13174" w:rsidRDefault="00600DC8" w:rsidP="0090002A">
      <w:pPr>
        <w:pStyle w:val="a3"/>
        <w:numPr>
          <w:ilvl w:val="0"/>
          <w:numId w:val="1"/>
        </w:numPr>
        <w:spacing w:line="480" w:lineRule="auto"/>
        <w:ind w:firstLineChars="0"/>
        <w:rPr>
          <w:rFonts w:ascii="Times New Roman" w:hAnsi="Times New Roman" w:cs="Times New Roman"/>
          <w:sz w:val="28"/>
          <w:szCs w:val="28"/>
        </w:rPr>
      </w:pPr>
      <w:bookmarkStart w:id="18" w:name="OLE_LINK175"/>
      <w:bookmarkEnd w:id="3"/>
      <w:bookmarkEnd w:id="4"/>
      <w:bookmarkEnd w:id="5"/>
      <w:bookmarkEnd w:id="6"/>
      <w:r>
        <w:rPr>
          <w:rFonts w:ascii="Times New Roman" w:hAnsi="Times New Roman" w:cs="Times New Roman"/>
          <w:sz w:val="28"/>
          <w:szCs w:val="28"/>
        </w:rPr>
        <w:t>Device structure</w:t>
      </w:r>
      <w:r w:rsidR="00AA7967">
        <w:rPr>
          <w:rFonts w:ascii="Times New Roman" w:hAnsi="Times New Roman" w:cs="Times New Roman"/>
          <w:sz w:val="28"/>
          <w:szCs w:val="28"/>
        </w:rPr>
        <w:t xml:space="preserve">, material </w:t>
      </w:r>
      <w:r w:rsidR="00AA7967" w:rsidRPr="001C2914">
        <w:rPr>
          <w:rFonts w:ascii="Times New Roman" w:hAnsi="Times New Roman" w:cs="Times New Roman"/>
          <w:noProof/>
          <w:sz w:val="28"/>
          <w:szCs w:val="28"/>
        </w:rPr>
        <w:t>growth</w:t>
      </w:r>
      <w:r w:rsidR="001C2914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="00AA7967">
        <w:rPr>
          <w:rFonts w:ascii="Times New Roman" w:hAnsi="Times New Roman" w:cs="Times New Roman"/>
          <w:sz w:val="28"/>
          <w:szCs w:val="28"/>
        </w:rPr>
        <w:t xml:space="preserve">device </w:t>
      </w:r>
      <w:r w:rsidR="00490A4B">
        <w:rPr>
          <w:rFonts w:ascii="Times New Roman" w:hAnsi="Times New Roman" w:cs="Times New Roman"/>
          <w:sz w:val="28"/>
          <w:szCs w:val="28"/>
        </w:rPr>
        <w:t>fabrication</w:t>
      </w:r>
    </w:p>
    <w:bookmarkEnd w:id="18"/>
    <w:p w:rsidR="00990254" w:rsidRDefault="002E75F3" w:rsidP="0090002A">
      <w:pPr>
        <w:pStyle w:val="20"/>
        <w:spacing w:line="480" w:lineRule="auto"/>
        <w:ind w:right="0" w:firstLine="360"/>
      </w:pPr>
      <w:r>
        <w:t>Figure</w:t>
      </w:r>
      <w:r w:rsidRPr="002E75F3">
        <w:t xml:space="preserve"> </w:t>
      </w:r>
      <w:r>
        <w:t>1</w:t>
      </w:r>
      <w:r w:rsidRPr="002E75F3">
        <w:t>(a) show</w:t>
      </w:r>
      <w:r w:rsidR="00990254">
        <w:t>s</w:t>
      </w:r>
      <w:r w:rsidRPr="002E75F3">
        <w:t xml:space="preserve"> the </w:t>
      </w:r>
      <w:r w:rsidR="0014297C">
        <w:t>schematic t</w:t>
      </w:r>
      <w:r w:rsidRPr="002E75F3">
        <w:t xml:space="preserve">hree-dimensional (3D) </w:t>
      </w:r>
      <w:r w:rsidR="002424D5">
        <w:t>structure</w:t>
      </w:r>
      <w:r w:rsidRPr="002E75F3">
        <w:t xml:space="preserve"> </w:t>
      </w:r>
      <w:r w:rsidR="00990254">
        <w:t>of</w:t>
      </w:r>
      <w:r w:rsidRPr="002E75F3">
        <w:t xml:space="preserve"> </w:t>
      </w:r>
      <w:r>
        <w:t xml:space="preserve">the </w:t>
      </w:r>
      <w:r w:rsidR="00935FCC">
        <w:t>POA-</w:t>
      </w:r>
      <w:r>
        <w:t>enhanced LWIR QDIP</w:t>
      </w:r>
      <w:r w:rsidRPr="002E75F3">
        <w:t xml:space="preserve">. </w:t>
      </w:r>
      <w:r w:rsidR="002424D5">
        <w:t>It consists of a</w:t>
      </w:r>
      <w:r w:rsidR="00540B83">
        <w:t>n LWIR QDIP</w:t>
      </w:r>
      <w:r w:rsidRPr="002E75F3">
        <w:t xml:space="preserve"> </w:t>
      </w:r>
      <w:r w:rsidR="00935FCC">
        <w:t xml:space="preserve">and the </w:t>
      </w:r>
      <w:r w:rsidRPr="002E75F3">
        <w:t xml:space="preserve">top </w:t>
      </w:r>
      <w:r w:rsidR="00935FCC">
        <w:t>POA</w:t>
      </w:r>
      <w:r w:rsidRPr="002E75F3">
        <w:t xml:space="preserve"> structure</w:t>
      </w:r>
      <w:r w:rsidR="00540B83">
        <w:t xml:space="preserve"> with the metallic circular rings</w:t>
      </w:r>
      <w:r w:rsidRPr="002E75F3">
        <w:t xml:space="preserve">. </w:t>
      </w:r>
      <w:r w:rsidR="00990254">
        <w:t>Figure 1(b</w:t>
      </w:r>
      <w:r w:rsidR="000D694E">
        <w:t xml:space="preserve">) shows a </w:t>
      </w:r>
      <w:r w:rsidR="009E55F6">
        <w:t xml:space="preserve">microscopic </w:t>
      </w:r>
      <w:r w:rsidR="000D694E">
        <w:t xml:space="preserve">picture of </w:t>
      </w:r>
      <w:r w:rsidR="009E55F6">
        <w:t xml:space="preserve">the </w:t>
      </w:r>
      <w:r w:rsidR="000D694E">
        <w:t xml:space="preserve">top POA structure. </w:t>
      </w:r>
      <w:r w:rsidR="009E55F6">
        <w:t xml:space="preserve">It contains </w:t>
      </w:r>
      <w:r w:rsidR="0053337E">
        <w:t xml:space="preserve">a periodic array of </w:t>
      </w:r>
      <w:r w:rsidR="003F3964">
        <w:t xml:space="preserve">metallic (gold) </w:t>
      </w:r>
      <w:r w:rsidR="009E55F6">
        <w:t xml:space="preserve">circular rings </w:t>
      </w:r>
      <w:r w:rsidR="0053337E">
        <w:t xml:space="preserve">arranged </w:t>
      </w:r>
      <w:r w:rsidR="009E55F6">
        <w:t>in square lattice</w:t>
      </w:r>
      <w:r w:rsidR="003F3964">
        <w:t>s</w:t>
      </w:r>
      <w:r w:rsidR="009E55F6">
        <w:t xml:space="preserve">. </w:t>
      </w:r>
      <w:r w:rsidR="000D694E">
        <w:t xml:space="preserve">The </w:t>
      </w:r>
      <w:r w:rsidR="009E55F6">
        <w:t>period of the circular ring</w:t>
      </w:r>
      <w:r w:rsidR="003F3964">
        <w:t>s</w:t>
      </w:r>
      <w:r w:rsidR="009E55F6">
        <w:t xml:space="preserve"> </w:t>
      </w:r>
      <w:bookmarkStart w:id="19" w:name="OLE_LINK163"/>
      <w:bookmarkStart w:id="20" w:name="OLE_LINK164"/>
      <w:bookmarkStart w:id="21" w:name="OLE_LINK165"/>
      <w:r w:rsidR="009E55F6">
        <w:t>is 2.</w:t>
      </w:r>
      <w:r w:rsidR="00540B83">
        <w:t>59</w:t>
      </w:r>
      <w:r w:rsidR="009E55F6">
        <w:t xml:space="preserve"> µm. </w:t>
      </w:r>
      <w:bookmarkEnd w:id="19"/>
      <w:bookmarkEnd w:id="20"/>
      <w:bookmarkEnd w:id="21"/>
      <w:r w:rsidR="009E55F6">
        <w:t xml:space="preserve">The inner and outer diameters of the circular rings are 1.6 µm and </w:t>
      </w:r>
      <w:r w:rsidR="00540B83">
        <w:t>1.98</w:t>
      </w:r>
      <w:r w:rsidR="009E55F6">
        <w:t xml:space="preserve"> </w:t>
      </w:r>
      <w:bookmarkStart w:id="22" w:name="OLE_LINK166"/>
      <w:bookmarkStart w:id="23" w:name="OLE_LINK167"/>
      <w:bookmarkStart w:id="24" w:name="OLE_LINK168"/>
      <w:bookmarkStart w:id="25" w:name="OLE_LINK169"/>
      <w:r w:rsidR="009E55F6">
        <w:t>µm</w:t>
      </w:r>
      <w:bookmarkEnd w:id="22"/>
      <w:bookmarkEnd w:id="23"/>
      <w:bookmarkEnd w:id="24"/>
      <w:bookmarkEnd w:id="25"/>
      <w:r w:rsidR="009E55F6">
        <w:t xml:space="preserve">, respectively. </w:t>
      </w:r>
      <w:r w:rsidR="003F3964">
        <w:t xml:space="preserve">The thickness of the </w:t>
      </w:r>
      <w:r w:rsidR="003F3964">
        <w:lastRenderedPageBreak/>
        <w:t xml:space="preserve">gold (Au) metal is 30 nanometer (nm). </w:t>
      </w:r>
      <w:r w:rsidR="009E55F6">
        <w:t xml:space="preserve">Circular ring POAs with different inner and outer diameters were fabricated on </w:t>
      </w:r>
      <w:r w:rsidR="00540B83">
        <w:t xml:space="preserve">different </w:t>
      </w:r>
      <w:r w:rsidR="009E55F6">
        <w:t>LWIR QDIP</w:t>
      </w:r>
      <w:r w:rsidR="00540B83">
        <w:t>s</w:t>
      </w:r>
      <w:r w:rsidR="009E55F6">
        <w:t xml:space="preserve">. </w:t>
      </w:r>
    </w:p>
    <w:p w:rsidR="005551BF" w:rsidRDefault="006C63CF" w:rsidP="006C63CF">
      <w:pPr>
        <w:pStyle w:val="20"/>
        <w:spacing w:line="480" w:lineRule="auto"/>
        <w:ind w:right="0"/>
        <w:jc w:val="center"/>
      </w:pPr>
      <w:r>
        <w:object w:dxaOrig="18030" w:dyaOrig="75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pt;height:184.5pt" o:ole="">
            <v:imagedata r:id="rId7" o:title=""/>
          </v:shape>
          <o:OLEObject Type="Embed" ProgID="Canvas.Drawing.X" ShapeID="_x0000_i1025" DrawAspect="Content" ObjectID="_1548416908" r:id="rId8"/>
        </w:object>
      </w:r>
    </w:p>
    <w:p w:rsidR="005551BF" w:rsidRDefault="005551BF" w:rsidP="005551BF">
      <w:pPr>
        <w:pStyle w:val="20"/>
        <w:spacing w:line="480" w:lineRule="auto"/>
        <w:ind w:right="0"/>
        <w:jc w:val="center"/>
        <w:rPr>
          <w:color w:val="0000FF"/>
        </w:rPr>
      </w:pPr>
      <w:r w:rsidRPr="002E75F3">
        <w:rPr>
          <w:color w:val="0000FF"/>
        </w:rPr>
        <w:t xml:space="preserve">Fig. </w:t>
      </w:r>
      <w:r>
        <w:rPr>
          <w:color w:val="0000FF"/>
        </w:rPr>
        <w:t>1</w:t>
      </w:r>
      <w:r w:rsidRPr="002E75F3">
        <w:rPr>
          <w:color w:val="0000FF"/>
        </w:rPr>
        <w:t xml:space="preserve">, </w:t>
      </w:r>
      <w:r w:rsidR="009E55F6">
        <w:rPr>
          <w:color w:val="0000FF"/>
        </w:rPr>
        <w:t xml:space="preserve">(a) </w:t>
      </w:r>
      <w:r w:rsidRPr="002E75F3">
        <w:rPr>
          <w:color w:val="0000FF"/>
        </w:rPr>
        <w:t xml:space="preserve">Schematic structure of the </w:t>
      </w:r>
      <w:r w:rsidR="009E55F6">
        <w:rPr>
          <w:color w:val="0000FF"/>
        </w:rPr>
        <w:t>circular ring POA enhanced LWIR</w:t>
      </w:r>
      <w:r w:rsidR="00E90C91">
        <w:rPr>
          <w:color w:val="0000FF"/>
        </w:rPr>
        <w:t xml:space="preserve"> QDIP</w:t>
      </w:r>
      <w:r w:rsidR="009E55F6">
        <w:rPr>
          <w:color w:val="0000FF"/>
        </w:rPr>
        <w:t xml:space="preserve">. The circular POA structures are fabricated on top of the LWIR QDIP. The QDIP has 10 layers of </w:t>
      </w:r>
      <w:proofErr w:type="spellStart"/>
      <w:r w:rsidR="009E55F6">
        <w:rPr>
          <w:color w:val="0000FF"/>
        </w:rPr>
        <w:t>InAs</w:t>
      </w:r>
      <w:proofErr w:type="spellEnd"/>
      <w:r w:rsidR="009E55F6">
        <w:rPr>
          <w:color w:val="0000FF"/>
        </w:rPr>
        <w:t xml:space="preserve"> QDs for LWIR light absorption. (b) Microscopic picture of the </w:t>
      </w:r>
      <w:r w:rsidRPr="002E75F3">
        <w:rPr>
          <w:color w:val="0000FF"/>
        </w:rPr>
        <w:t xml:space="preserve">top </w:t>
      </w:r>
      <w:r w:rsidR="009E55F6">
        <w:rPr>
          <w:color w:val="0000FF"/>
        </w:rPr>
        <w:t xml:space="preserve">POA </w:t>
      </w:r>
      <w:r w:rsidRPr="002E75F3">
        <w:rPr>
          <w:color w:val="0000FF"/>
        </w:rPr>
        <w:t>structure</w:t>
      </w:r>
      <w:r w:rsidR="009E55F6">
        <w:rPr>
          <w:color w:val="0000FF"/>
        </w:rPr>
        <w:t xml:space="preserve">. </w:t>
      </w:r>
      <w:r w:rsidR="0053337E">
        <w:rPr>
          <w:color w:val="0000FF"/>
        </w:rPr>
        <w:t xml:space="preserve">The circular rings are a periodic array arranged in a square lattice with a </w:t>
      </w:r>
      <w:r w:rsidR="009E55F6">
        <w:rPr>
          <w:color w:val="0000FF"/>
        </w:rPr>
        <w:t>period of 2.</w:t>
      </w:r>
      <w:r w:rsidR="00520B5D">
        <w:rPr>
          <w:color w:val="0000FF"/>
        </w:rPr>
        <w:t>59</w:t>
      </w:r>
      <w:r w:rsidR="0053337E">
        <w:rPr>
          <w:color w:val="0000FF"/>
        </w:rPr>
        <w:t xml:space="preserve"> µm. The inner and outer diameters of the circular rings are 1.6 µm and </w:t>
      </w:r>
      <w:r w:rsidR="00520B5D">
        <w:rPr>
          <w:color w:val="0000FF"/>
        </w:rPr>
        <w:t>1.98</w:t>
      </w:r>
      <w:r w:rsidR="0053337E">
        <w:rPr>
          <w:color w:val="0000FF"/>
        </w:rPr>
        <w:t xml:space="preserve"> µm, respectively. Different sizes of the circular ring POA structures were also fabricated on the QDIPs. </w:t>
      </w:r>
    </w:p>
    <w:p w:rsidR="0053337E" w:rsidRDefault="0053337E" w:rsidP="0053337E">
      <w:pPr>
        <w:autoSpaceDE w:val="0"/>
        <w:autoSpaceDN w:val="0"/>
        <w:adjustRightInd w:val="0"/>
        <w:snapToGrid w:val="0"/>
        <w:spacing w:before="120" w:line="480" w:lineRule="auto"/>
        <w:ind w:firstLineChars="177"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LWIR </w:t>
      </w:r>
      <w:r w:rsidRPr="00CE5CB9">
        <w:rPr>
          <w:rFonts w:ascii="Times New Roman" w:hAnsi="Times New Roman" w:cs="Times New Roman"/>
          <w:sz w:val="24"/>
          <w:szCs w:val="24"/>
        </w:rPr>
        <w:t xml:space="preserve">QDIP sample </w:t>
      </w:r>
      <w:r>
        <w:rPr>
          <w:rFonts w:ascii="Times New Roman" w:hAnsi="Times New Roman" w:cs="Times New Roman"/>
          <w:sz w:val="24"/>
          <w:szCs w:val="24"/>
        </w:rPr>
        <w:t>was</w:t>
      </w:r>
      <w:r w:rsidRPr="00CE5CB9">
        <w:rPr>
          <w:rFonts w:ascii="Times New Roman" w:hAnsi="Times New Roman" w:cs="Times New Roman"/>
          <w:sz w:val="24"/>
          <w:szCs w:val="24"/>
        </w:rPr>
        <w:t xml:space="preserve"> grown on a semi-insulating GaAs (100) substrate using a V80H molecular beam epitaxy (MBE) system. </w:t>
      </w:r>
      <w:r w:rsidRPr="008854D1">
        <w:rPr>
          <w:rFonts w:ascii="Times New Roman" w:hAnsi="Times New Roman" w:cs="Times New Roman"/>
          <w:sz w:val="24"/>
          <w:szCs w:val="24"/>
        </w:rPr>
        <w:t xml:space="preserve">A 3000Å </w:t>
      </w:r>
      <w:proofErr w:type="spellStart"/>
      <w:r w:rsidRPr="008854D1">
        <w:rPr>
          <w:rFonts w:ascii="Times New Roman" w:hAnsi="Times New Roman" w:cs="Times New Roman"/>
          <w:sz w:val="24"/>
          <w:szCs w:val="24"/>
        </w:rPr>
        <w:t>undoped</w:t>
      </w:r>
      <w:proofErr w:type="spellEnd"/>
      <w:r w:rsidRPr="008854D1">
        <w:rPr>
          <w:rFonts w:ascii="Times New Roman" w:hAnsi="Times New Roman" w:cs="Times New Roman"/>
          <w:sz w:val="24"/>
          <w:szCs w:val="24"/>
        </w:rPr>
        <w:t xml:space="preserve"> GaAs buffer layer was first grown on the </w:t>
      </w:r>
      <w:r w:rsidRPr="00CE5CB9">
        <w:rPr>
          <w:rFonts w:ascii="Times New Roman" w:hAnsi="Times New Roman" w:cs="Times New Roman"/>
          <w:sz w:val="24"/>
          <w:szCs w:val="24"/>
        </w:rPr>
        <w:t>semi-insulating GaAs (100) substrate</w:t>
      </w:r>
      <w:r>
        <w:rPr>
          <w:rFonts w:ascii="Times New Roman" w:hAnsi="Times New Roman" w:cs="Times New Roman"/>
          <w:sz w:val="24"/>
          <w:szCs w:val="24"/>
        </w:rPr>
        <w:t xml:space="preserve"> at the growth temperature of </w:t>
      </w:r>
      <w:bookmarkStart w:id="26" w:name="OLE_LINK173"/>
      <w:bookmarkStart w:id="27" w:name="OLE_LINK174"/>
      <w:r>
        <w:rPr>
          <w:rFonts w:ascii="Times New Roman" w:hAnsi="Times New Roman" w:cs="Times New Roman"/>
          <w:sz w:val="24"/>
          <w:szCs w:val="24"/>
        </w:rPr>
        <w:t xml:space="preserve">580 </w:t>
      </w:r>
      <w:bookmarkStart w:id="28" w:name="OLE_LINK170"/>
      <w:bookmarkStart w:id="29" w:name="OLE_LINK171"/>
      <w:bookmarkStart w:id="30" w:name="OLE_LINK172"/>
      <w:r>
        <w:rPr>
          <w:rFonts w:ascii="Times New Roman" w:hAnsi="Times New Roman" w:cs="Times New Roman"/>
          <w:sz w:val="24"/>
          <w:szCs w:val="24"/>
        </w:rPr>
        <w:sym w:font="Symbol" w:char="F0B0"/>
      </w:r>
      <w:r>
        <w:rPr>
          <w:rFonts w:ascii="Times New Roman" w:hAnsi="Times New Roman" w:cs="Times New Roman"/>
          <w:sz w:val="24"/>
          <w:szCs w:val="24"/>
        </w:rPr>
        <w:t>C</w:t>
      </w:r>
      <w:bookmarkEnd w:id="26"/>
      <w:bookmarkEnd w:id="27"/>
      <w:bookmarkEnd w:id="28"/>
      <w:bookmarkEnd w:id="29"/>
      <w:bookmarkEnd w:id="30"/>
      <w:r>
        <w:rPr>
          <w:rFonts w:ascii="Times New Roman" w:hAnsi="Times New Roman" w:cs="Times New Roman"/>
          <w:sz w:val="24"/>
          <w:szCs w:val="24"/>
        </w:rPr>
        <w:t xml:space="preserve">. A </w:t>
      </w:r>
      <w:r w:rsidRPr="008854D1">
        <w:rPr>
          <w:rFonts w:ascii="Times New Roman" w:hAnsi="Times New Roman" w:cs="Times New Roman"/>
          <w:sz w:val="24"/>
          <w:szCs w:val="24"/>
        </w:rPr>
        <w:t>1500Å n+ doped GaAs bottom contact layer</w:t>
      </w:r>
      <w:r>
        <w:rPr>
          <w:rFonts w:ascii="Times New Roman" w:hAnsi="Times New Roman" w:cs="Times New Roman"/>
          <w:sz w:val="24"/>
          <w:szCs w:val="24"/>
        </w:rPr>
        <w:t xml:space="preserve"> and a</w:t>
      </w:r>
      <w:r w:rsidRPr="008854D1">
        <w:rPr>
          <w:rFonts w:ascii="Times New Roman" w:hAnsi="Times New Roman" w:cs="Times New Roman"/>
          <w:sz w:val="24"/>
          <w:szCs w:val="24"/>
        </w:rPr>
        <w:t xml:space="preserve"> 1000 Å </w:t>
      </w:r>
      <w:proofErr w:type="spellStart"/>
      <w:r w:rsidRPr="008854D1">
        <w:rPr>
          <w:rFonts w:ascii="Times New Roman" w:hAnsi="Times New Roman" w:cs="Times New Roman"/>
          <w:sz w:val="24"/>
          <w:szCs w:val="24"/>
        </w:rPr>
        <w:t>undoped</w:t>
      </w:r>
      <w:proofErr w:type="spellEnd"/>
      <w:r w:rsidRPr="008854D1">
        <w:rPr>
          <w:rFonts w:ascii="Times New Roman" w:hAnsi="Times New Roman" w:cs="Times New Roman"/>
          <w:sz w:val="24"/>
          <w:szCs w:val="24"/>
        </w:rPr>
        <w:t xml:space="preserve"> GaAs buffer layer</w:t>
      </w:r>
      <w:r>
        <w:rPr>
          <w:rFonts w:ascii="Times New Roman" w:hAnsi="Times New Roman" w:cs="Times New Roman"/>
          <w:sz w:val="24"/>
          <w:szCs w:val="24"/>
        </w:rPr>
        <w:t xml:space="preserve"> were then grown at the same temperature. The substrate temper</w:t>
      </w:r>
      <w:r w:rsidR="001C035E">
        <w:rPr>
          <w:rFonts w:ascii="Times New Roman" w:hAnsi="Times New Roman" w:cs="Times New Roman"/>
          <w:sz w:val="24"/>
          <w:szCs w:val="24"/>
        </w:rPr>
        <w:t>at</w:t>
      </w:r>
      <w:r>
        <w:rPr>
          <w:rFonts w:ascii="Times New Roman" w:hAnsi="Times New Roman" w:cs="Times New Roman"/>
          <w:sz w:val="24"/>
          <w:szCs w:val="24"/>
        </w:rPr>
        <w:t xml:space="preserve">ure </w:t>
      </w:r>
      <w:r w:rsidR="001C035E">
        <w:rPr>
          <w:rFonts w:ascii="Times New Roman" w:hAnsi="Times New Roman" w:cs="Times New Roman"/>
          <w:sz w:val="24"/>
          <w:szCs w:val="24"/>
        </w:rPr>
        <w:t>was then reduced to 460</w:t>
      </w:r>
      <w:r w:rsidR="001C035E">
        <w:rPr>
          <w:rFonts w:ascii="Times New Roman" w:hAnsi="Times New Roman" w:cs="Times New Roman"/>
          <w:sz w:val="24"/>
          <w:szCs w:val="24"/>
        </w:rPr>
        <w:sym w:font="Symbol" w:char="F0B0"/>
      </w:r>
      <w:r w:rsidR="001C035E">
        <w:rPr>
          <w:rFonts w:ascii="Times New Roman" w:hAnsi="Times New Roman" w:cs="Times New Roman"/>
          <w:sz w:val="24"/>
          <w:szCs w:val="24"/>
        </w:rPr>
        <w:t xml:space="preserve">C to grow the </w:t>
      </w:r>
      <w:r>
        <w:rPr>
          <w:rFonts w:ascii="Times New Roman" w:hAnsi="Times New Roman" w:cs="Times New Roman"/>
          <w:sz w:val="24"/>
          <w:szCs w:val="24"/>
        </w:rPr>
        <w:t xml:space="preserve">10 layers active </w:t>
      </w:r>
      <w:proofErr w:type="spellStart"/>
      <w:r w:rsidR="001C035E">
        <w:rPr>
          <w:rFonts w:ascii="Times New Roman" w:hAnsi="Times New Roman" w:cs="Times New Roman"/>
          <w:sz w:val="24"/>
          <w:szCs w:val="24"/>
        </w:rPr>
        <w:t>InAs</w:t>
      </w:r>
      <w:proofErr w:type="spellEnd"/>
      <w:r w:rsidR="001C0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QD region. An Al</w:t>
      </w:r>
      <w:r w:rsidRPr="00C74844">
        <w:rPr>
          <w:rFonts w:ascii="Times New Roman" w:hAnsi="Times New Roman" w:cs="Times New Roman"/>
          <w:sz w:val="24"/>
          <w:szCs w:val="24"/>
          <w:vertAlign w:val="subscript"/>
        </w:rPr>
        <w:t>0.1</w:t>
      </w:r>
      <w:r>
        <w:rPr>
          <w:rFonts w:ascii="Times New Roman" w:hAnsi="Times New Roman" w:cs="Times New Roman"/>
          <w:sz w:val="24"/>
          <w:szCs w:val="24"/>
        </w:rPr>
        <w:t>Ga</w:t>
      </w:r>
      <w:r w:rsidRPr="00C74844">
        <w:rPr>
          <w:rFonts w:ascii="Times New Roman" w:hAnsi="Times New Roman" w:cs="Times New Roman"/>
          <w:sz w:val="24"/>
          <w:szCs w:val="24"/>
          <w:vertAlign w:val="subscript"/>
        </w:rPr>
        <w:t>0.9</w:t>
      </w:r>
      <w:r>
        <w:rPr>
          <w:rFonts w:ascii="Times New Roman" w:hAnsi="Times New Roman" w:cs="Times New Roman"/>
          <w:sz w:val="24"/>
          <w:szCs w:val="24"/>
        </w:rPr>
        <w:t xml:space="preserve">As dark current blocking layer and 45 nm GaAs buffer layer </w:t>
      </w:r>
      <w:del w:id="31" w:author="lin" w:date="2017-02-12T14:37:00Z">
        <w:r w:rsidDel="00A057CB">
          <w:rPr>
            <w:rFonts w:ascii="Times New Roman" w:hAnsi="Times New Roman" w:cs="Times New Roman"/>
            <w:sz w:val="24"/>
            <w:szCs w:val="24"/>
          </w:rPr>
          <w:delText xml:space="preserve">was </w:delText>
        </w:r>
      </w:del>
      <w:ins w:id="32" w:author="lin" w:date="2017-02-12T14:37:00Z">
        <w:r w:rsidR="00A057CB">
          <w:rPr>
            <w:rFonts w:ascii="Times New Roman" w:hAnsi="Times New Roman" w:cs="Times New Roman"/>
            <w:sz w:val="24"/>
            <w:szCs w:val="24"/>
          </w:rPr>
          <w:t>were</w:t>
        </w:r>
        <w:r w:rsidR="00A057CB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>
        <w:rPr>
          <w:rFonts w:ascii="Times New Roman" w:hAnsi="Times New Roman" w:cs="Times New Roman"/>
          <w:sz w:val="24"/>
          <w:szCs w:val="24"/>
        </w:rPr>
        <w:t xml:space="preserve">grown between two </w:t>
      </w:r>
      <w:del w:id="33" w:author="lin" w:date="2017-02-12T14:37:00Z">
        <w:r w:rsidDel="00A057CB">
          <w:rPr>
            <w:rFonts w:ascii="Times New Roman" w:hAnsi="Times New Roman" w:cs="Times New Roman"/>
            <w:sz w:val="24"/>
            <w:szCs w:val="24"/>
          </w:rPr>
          <w:delText xml:space="preserve">QD </w:delText>
        </w:r>
      </w:del>
      <w:r>
        <w:rPr>
          <w:rFonts w:ascii="Times New Roman" w:hAnsi="Times New Roman" w:cs="Times New Roman"/>
          <w:sz w:val="24"/>
          <w:szCs w:val="24"/>
        </w:rPr>
        <w:t xml:space="preserve">adjacent QD layers. After the growth of the 10 QD active layers, </w:t>
      </w:r>
      <w:r w:rsidR="001C035E">
        <w:rPr>
          <w:rFonts w:ascii="Times New Roman" w:hAnsi="Times New Roman" w:cs="Times New Roman"/>
          <w:sz w:val="24"/>
          <w:szCs w:val="24"/>
        </w:rPr>
        <w:t xml:space="preserve">the substrate temperature was then increased to 580 </w:t>
      </w:r>
      <w:r w:rsidR="001C035E">
        <w:rPr>
          <w:rFonts w:ascii="Times New Roman" w:hAnsi="Times New Roman" w:cs="Times New Roman"/>
          <w:sz w:val="24"/>
          <w:szCs w:val="24"/>
        </w:rPr>
        <w:sym w:font="Symbol" w:char="F0B0"/>
      </w:r>
      <w:r w:rsidR="001C035E">
        <w:rPr>
          <w:rFonts w:ascii="Times New Roman" w:hAnsi="Times New Roman" w:cs="Times New Roman"/>
          <w:sz w:val="24"/>
          <w:szCs w:val="24"/>
        </w:rPr>
        <w:t xml:space="preserve">C. </w:t>
      </w:r>
      <w:del w:id="34" w:author="lin" w:date="2017-02-12T14:37:00Z">
        <w:r w:rsidDel="00A057CB">
          <w:rPr>
            <w:rFonts w:ascii="Times New Roman" w:hAnsi="Times New Roman" w:cs="Times New Roman"/>
            <w:sz w:val="24"/>
            <w:szCs w:val="24"/>
          </w:rPr>
          <w:delText xml:space="preserve">a </w:delText>
        </w:r>
      </w:del>
      <w:ins w:id="35" w:author="lin" w:date="2017-02-12T14:37:00Z">
        <w:r w:rsidR="00A057CB">
          <w:rPr>
            <w:rFonts w:ascii="Times New Roman" w:hAnsi="Times New Roman" w:cs="Times New Roman"/>
            <w:sz w:val="24"/>
            <w:szCs w:val="24"/>
          </w:rPr>
          <w:t>A</w:t>
        </w:r>
        <w:r w:rsidR="00A057CB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>
        <w:rPr>
          <w:rFonts w:ascii="Times New Roman" w:hAnsi="Times New Roman" w:cs="Times New Roman"/>
          <w:sz w:val="24"/>
          <w:szCs w:val="24"/>
        </w:rPr>
        <w:t>1000 nm top GaAs buffer layer was grown, followed by the n+ top contacting layer. D</w:t>
      </w:r>
      <w:r>
        <w:rPr>
          <w:rFonts w:ascii="Times New Roman" w:hAnsi="Times New Roman" w:cs="Times New Roman" w:hint="eastAsia"/>
          <w:sz w:val="24"/>
          <w:szCs w:val="24"/>
        </w:rPr>
        <w:t>etailed QD growth condition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such as growth temperature, growth rates have been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reported before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&lt;EndNote&gt;&lt;Cite&gt;&lt;Author&gt;Vasinajindakaw&lt;/Author&gt;&lt;Year&gt;2011&lt;/Year&gt;&lt;RecNum&gt;10&lt;/RecNum&gt;&lt;DisplayText&gt;[12]&lt;/DisplayText&gt;&lt;record&gt;&lt;rec-number&gt;10&lt;/rec-number&gt;&lt;foreign-keys&gt;&lt;key app="EN" db-id="zsv9ertwoz9vw4ewstr5zafc9re5wspzd2ae" timestamp="1384974430"&gt;10&lt;/key&gt;&lt;/foreign-keys&gt;&lt;ref-type name="Journal Article"&gt;17&lt;/ref-type&gt;&lt;contributors&gt;&lt;authors&gt;&lt;author&gt;Vasinajindakaw, Puminun&lt;/author&gt;&lt;author&gt;Vaillancourt, Jarrod&lt;/author&gt;&lt;author&gt;Gu, Guiru&lt;/author&gt;&lt;author&gt;Liu, Runyu&lt;/author&gt;&lt;author&gt;Ling, Yunfeng&lt;/author&gt;&lt;author&gt;Lu, Xuejun&lt;/author&gt;&lt;/authors&gt;&lt;/contributors&gt;&lt;titles&gt;&lt;title&gt;A Fano-type interference enhanced quantum dot infrared photodetector&lt;/title&gt;&lt;secondary-title&gt;Applied Physics Letters&lt;/secondary-title&gt;&lt;/titles&gt;&lt;periodical&gt;&lt;full-title&gt;Applied Physics Letters&lt;/full-title&gt;&lt;/periodical&gt;&lt;pages&gt;211111-211111-3&lt;/pages&gt;&lt;volume&gt;98&lt;/volume&gt;&lt;number&gt;21&lt;/number&gt;&lt;dates&gt;&lt;year&gt;2011&lt;/year&gt;&lt;/dates&gt;&lt;isbn&gt;0003-6951&lt;/isbn&gt;&lt;urls&gt;&lt;/urls&gt;&lt;/record&gt;&lt;/Cite&gt;&lt;/EndNote&gt;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12" w:tooltip="Vasinajindakaw, 2011 #10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12</w:t>
        </w:r>
      </w:hyperlink>
      <w:r>
        <w:rPr>
          <w:rFonts w:ascii="Times New Roman" w:hAnsi="Times New Roman" w:cs="Times New Roman"/>
          <w:noProof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3337E" w:rsidRDefault="0053337E" w:rsidP="0053337E">
      <w:pPr>
        <w:autoSpaceDE w:val="0"/>
        <w:autoSpaceDN w:val="0"/>
        <w:adjustRightInd w:val="0"/>
        <w:snapToGrid w:val="0"/>
        <w:spacing w:line="480" w:lineRule="auto"/>
        <w:ind w:firstLineChars="177"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the growth, the QD sample was processed into 250-µm diameter circular mesas </w:t>
      </w:r>
      <w:r w:rsidRPr="000106A3">
        <w:rPr>
          <w:rFonts w:ascii="Times New Roman" w:hAnsi="Times New Roman" w:cs="Times New Roman"/>
          <w:sz w:val="24"/>
          <w:szCs w:val="24"/>
        </w:rPr>
        <w:t xml:space="preserve">using </w:t>
      </w:r>
      <w:r w:rsidR="00520B5D">
        <w:rPr>
          <w:rFonts w:ascii="Times New Roman" w:hAnsi="Times New Roman" w:cs="Times New Roman"/>
          <w:sz w:val="24"/>
          <w:szCs w:val="24"/>
        </w:rPr>
        <w:t xml:space="preserve">the </w:t>
      </w:r>
      <w:r w:rsidRPr="000106A3">
        <w:rPr>
          <w:rFonts w:ascii="Times New Roman" w:hAnsi="Times New Roman" w:cs="Times New Roman"/>
          <w:sz w:val="24"/>
          <w:szCs w:val="24"/>
        </w:rPr>
        <w:t xml:space="preserve">standard </w:t>
      </w:r>
      <w:r w:rsidRPr="001C2914">
        <w:rPr>
          <w:rFonts w:ascii="Times New Roman" w:hAnsi="Times New Roman" w:cs="Times New Roman"/>
          <w:noProof/>
          <w:sz w:val="24"/>
          <w:szCs w:val="24"/>
        </w:rPr>
        <w:t>photo-lithography</w:t>
      </w:r>
      <w:r w:rsidRPr="000106A3">
        <w:rPr>
          <w:rFonts w:ascii="Times New Roman" w:hAnsi="Times New Roman" w:cs="Times New Roman"/>
          <w:sz w:val="24"/>
          <w:szCs w:val="24"/>
        </w:rPr>
        <w:t xml:space="preserve"> and wet etching procedures. The top and bottom electrodes were conventional 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0106A3">
        <w:rPr>
          <w:rFonts w:ascii="Times New Roman" w:hAnsi="Times New Roman" w:cs="Times New Roman"/>
          <w:sz w:val="24"/>
          <w:szCs w:val="24"/>
        </w:rPr>
        <w:t>-type Ni/</w:t>
      </w:r>
      <w:proofErr w:type="spellStart"/>
      <w:r w:rsidRPr="000106A3">
        <w:rPr>
          <w:rFonts w:ascii="Times New Roman" w:hAnsi="Times New Roman" w:cs="Times New Roman"/>
          <w:sz w:val="24"/>
          <w:szCs w:val="24"/>
        </w:rPr>
        <w:t>AuGe</w:t>
      </w:r>
      <w:proofErr w:type="spellEnd"/>
      <w:r w:rsidRPr="000106A3">
        <w:rPr>
          <w:rFonts w:ascii="Times New Roman" w:hAnsi="Times New Roman" w:cs="Times New Roman"/>
          <w:sz w:val="24"/>
          <w:szCs w:val="24"/>
        </w:rPr>
        <w:t xml:space="preserve">/Au alloys formed simultaneously on </w:t>
      </w:r>
      <w:r>
        <w:rPr>
          <w:rFonts w:ascii="Times New Roman" w:hAnsi="Times New Roman" w:cs="Times New Roman"/>
          <w:sz w:val="24"/>
          <w:szCs w:val="24"/>
        </w:rPr>
        <w:t>top of and surrounding the mesa</w:t>
      </w:r>
      <w:r w:rsidRPr="000106A3">
        <w:rPr>
          <w:rFonts w:ascii="Times New Roman" w:hAnsi="Times New Roman" w:cs="Times New Roman"/>
          <w:sz w:val="24"/>
          <w:szCs w:val="24"/>
        </w:rPr>
        <w:t xml:space="preserve"> by standard E-beam metal evaporation deposition, </w:t>
      </w:r>
      <w:r w:rsidRPr="001C2914">
        <w:rPr>
          <w:rFonts w:ascii="Times New Roman" w:hAnsi="Times New Roman" w:cs="Times New Roman"/>
          <w:noProof/>
          <w:sz w:val="24"/>
          <w:szCs w:val="24"/>
        </w:rPr>
        <w:t>lift-off</w:t>
      </w:r>
      <w:r w:rsidR="001C2914">
        <w:rPr>
          <w:rFonts w:ascii="Times New Roman" w:hAnsi="Times New Roman" w:cs="Times New Roman"/>
          <w:noProof/>
          <w:sz w:val="24"/>
          <w:szCs w:val="24"/>
        </w:rPr>
        <w:t>,</w:t>
      </w:r>
      <w:r w:rsidRPr="000106A3">
        <w:rPr>
          <w:rFonts w:ascii="Times New Roman" w:hAnsi="Times New Roman" w:cs="Times New Roman"/>
          <w:sz w:val="24"/>
          <w:szCs w:val="24"/>
        </w:rPr>
        <w:t xml:space="preserve"> and thermal annealing processes. </w:t>
      </w:r>
      <w:r w:rsidR="001C035E">
        <w:rPr>
          <w:rFonts w:ascii="Times New Roman" w:hAnsi="Times New Roman" w:cs="Times New Roman"/>
          <w:sz w:val="24"/>
          <w:szCs w:val="24"/>
        </w:rPr>
        <w:t xml:space="preserve">The top POA structures were fabricated using the standard E-beam lithography, metal </w:t>
      </w:r>
      <w:r w:rsidR="001C035E" w:rsidRPr="001C2914">
        <w:rPr>
          <w:rFonts w:ascii="Times New Roman" w:hAnsi="Times New Roman" w:cs="Times New Roman"/>
          <w:noProof/>
          <w:sz w:val="24"/>
          <w:szCs w:val="24"/>
        </w:rPr>
        <w:t>disposition</w:t>
      </w:r>
      <w:r w:rsidR="001C2914">
        <w:rPr>
          <w:rFonts w:ascii="Times New Roman" w:hAnsi="Times New Roman" w:cs="Times New Roman"/>
          <w:noProof/>
          <w:sz w:val="24"/>
          <w:szCs w:val="24"/>
        </w:rPr>
        <w:t>,</w:t>
      </w:r>
      <w:r w:rsidR="001C035E">
        <w:rPr>
          <w:rFonts w:ascii="Times New Roman" w:hAnsi="Times New Roman" w:cs="Times New Roman"/>
          <w:sz w:val="24"/>
          <w:szCs w:val="24"/>
        </w:rPr>
        <w:t xml:space="preserve"> and lift-off processes. </w:t>
      </w:r>
      <w:r>
        <w:rPr>
          <w:rFonts w:ascii="Times New Roman" w:hAnsi="Times New Roman" w:cs="Times New Roman"/>
          <w:sz w:val="24"/>
          <w:szCs w:val="24"/>
        </w:rPr>
        <w:t xml:space="preserve">For performance comparison, </w:t>
      </w:r>
      <w:r w:rsidR="001C035E">
        <w:rPr>
          <w:rFonts w:ascii="Times New Roman" w:hAnsi="Times New Roman" w:cs="Times New Roman"/>
          <w:sz w:val="24"/>
          <w:szCs w:val="24"/>
        </w:rPr>
        <w:t>POA structures with different inner and outer diameters were fabricated on the same QDIP samples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C035E" w:rsidRPr="00F13174" w:rsidRDefault="001C035E" w:rsidP="001C035E">
      <w:pPr>
        <w:pStyle w:val="a3"/>
        <w:numPr>
          <w:ilvl w:val="0"/>
          <w:numId w:val="1"/>
        </w:numPr>
        <w:snapToGrid w:val="0"/>
        <w:spacing w:before="240" w:line="480" w:lineRule="auto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Results and discussion</w:t>
      </w:r>
    </w:p>
    <w:p w:rsidR="001C035E" w:rsidRDefault="00342685" w:rsidP="001C035E">
      <w:pPr>
        <w:pStyle w:val="TextChar"/>
        <w:spacing w:line="480" w:lineRule="auto"/>
        <w:ind w:firstLine="360"/>
      </w:pPr>
      <w:r>
        <w:t xml:space="preserve">Since </w:t>
      </w:r>
      <w:r w:rsidRPr="001C2914">
        <w:rPr>
          <w:noProof/>
        </w:rPr>
        <w:t>plane</w:t>
      </w:r>
      <w:r w:rsidR="001C2914">
        <w:rPr>
          <w:noProof/>
        </w:rPr>
        <w:t xml:space="preserve"> </w:t>
      </w:r>
      <w:r w:rsidRPr="001C2914">
        <w:rPr>
          <w:noProof/>
        </w:rPr>
        <w:t>waves</w:t>
      </w:r>
      <w:r>
        <w:t xml:space="preserve"> are detected in most IR detectors and cameras, </w:t>
      </w:r>
      <w:r w:rsidR="00520B5D">
        <w:t>we mainly investigate the device performance u</w:t>
      </w:r>
      <w:r>
        <w:t xml:space="preserve">nder </w:t>
      </w:r>
      <w:r w:rsidR="00520B5D">
        <w:t xml:space="preserve">a </w:t>
      </w:r>
      <w:r w:rsidRPr="001C2914">
        <w:rPr>
          <w:noProof/>
        </w:rPr>
        <w:t>plane</w:t>
      </w:r>
      <w:r w:rsidR="001C2914">
        <w:rPr>
          <w:noProof/>
        </w:rPr>
        <w:t xml:space="preserve"> </w:t>
      </w:r>
      <w:r w:rsidRPr="001C2914">
        <w:rPr>
          <w:noProof/>
        </w:rPr>
        <w:t>wave</w:t>
      </w:r>
      <w:r>
        <w:t xml:space="preserve"> illumination. </w:t>
      </w:r>
      <w:r w:rsidR="00520B5D">
        <w:t xml:space="preserve">The top Au circular ring structures are simulated under a </w:t>
      </w:r>
      <w:r w:rsidR="00520B5D" w:rsidRPr="001C2914">
        <w:rPr>
          <w:noProof/>
        </w:rPr>
        <w:t>plane</w:t>
      </w:r>
      <w:r w:rsidR="001C2914">
        <w:rPr>
          <w:noProof/>
        </w:rPr>
        <w:t xml:space="preserve"> </w:t>
      </w:r>
      <w:r w:rsidR="00520B5D" w:rsidRPr="001C2914">
        <w:rPr>
          <w:noProof/>
        </w:rPr>
        <w:t>wave</w:t>
      </w:r>
      <w:r w:rsidR="00520B5D">
        <w:t xml:space="preserve"> illumination using CST Microwave Studio®. </w:t>
      </w:r>
      <w:r>
        <w:t xml:space="preserve">Due to the symmetry of the circular ring POA </w:t>
      </w:r>
      <w:proofErr w:type="gramStart"/>
      <w:r>
        <w:t>structure</w:t>
      </w:r>
      <w:proofErr w:type="gramEnd"/>
      <w:r w:rsidR="005E1B6D">
        <w:fldChar w:fldCharType="begin">
          <w:fldData xml:space="preserve">PEVuZE5vdGU+PENpdGU+PEF1dGhvcj5HdTwvQXV0aG9yPjxZZWFyPjIwMTQ8L1llYXI+PFJlY051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</w:fldData>
        </w:fldChar>
      </w:r>
      <w:r w:rsidR="005E1B6D">
        <w:instrText xml:space="preserve"> ADDIN EN.CITE </w:instrText>
      </w:r>
      <w:r w:rsidR="005E1B6D">
        <w:fldChar w:fldCharType="begin">
          <w:fldData xml:space="preserve">PEVuZE5vdGU+PENpdGU+PEF1dGhvcj5HdTwvQXV0aG9yPjxZZWFyPjIwMTQ8L1llYXI+PFJlY051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</w:fldData>
        </w:fldChar>
      </w:r>
      <w:r w:rsidR="005E1B6D">
        <w:instrText xml:space="preserve"> ADDIN EN.CITE.DATA </w:instrText>
      </w:r>
      <w:r w:rsidR="005E1B6D">
        <w:fldChar w:fldCharType="end"/>
      </w:r>
      <w:r w:rsidR="005E1B6D">
        <w:fldChar w:fldCharType="separate"/>
      </w:r>
      <w:r w:rsidR="005E1B6D">
        <w:rPr>
          <w:noProof/>
        </w:rPr>
        <w:t>[</w:t>
      </w:r>
      <w:hyperlink w:anchor="_ENREF_23" w:tooltip="Gu, 2014 #73" w:history="1">
        <w:r w:rsidR="001F461D">
          <w:rPr>
            <w:noProof/>
          </w:rPr>
          <w:t>23</w:t>
        </w:r>
      </w:hyperlink>
      <w:r w:rsidR="005E1B6D">
        <w:rPr>
          <w:noProof/>
        </w:rPr>
        <w:t xml:space="preserve">, </w:t>
      </w:r>
      <w:hyperlink w:anchor="_ENREF_38" w:tooltip="Nordlander, 2009 #166" w:history="1">
        <w:r w:rsidR="001F461D">
          <w:rPr>
            <w:noProof/>
          </w:rPr>
          <w:t>38</w:t>
        </w:r>
      </w:hyperlink>
      <w:r w:rsidR="005E1B6D">
        <w:rPr>
          <w:noProof/>
        </w:rPr>
        <w:t>]</w:t>
      </w:r>
      <w:r w:rsidR="005E1B6D">
        <w:fldChar w:fldCharType="end"/>
      </w:r>
      <w:r>
        <w:t xml:space="preserve">, only polarization in the x-direction is considered. </w:t>
      </w:r>
      <w:r w:rsidR="00097823">
        <w:t>The E</w:t>
      </w:r>
      <w:r w:rsidR="00520B5D">
        <w:t>-</w:t>
      </w:r>
      <w:r w:rsidR="00097823">
        <w:t xml:space="preserve">field is set to 1 V/m in the simulation. </w:t>
      </w:r>
    </w:p>
    <w:p w:rsidR="00DF669E" w:rsidRDefault="000B73A8" w:rsidP="001C035E">
      <w:pPr>
        <w:pStyle w:val="TextChar"/>
        <w:spacing w:line="480" w:lineRule="auto"/>
        <w:ind w:firstLine="360"/>
        <w:rPr>
          <w:lang w:val="pt-BR"/>
        </w:rPr>
      </w:pPr>
      <w:r>
        <w:rPr>
          <w:lang w:val="pt-BR"/>
        </w:rPr>
        <w:t>Figure 2</w:t>
      </w:r>
      <w:r w:rsidR="00DF669E">
        <w:rPr>
          <w:lang w:val="pt-BR"/>
        </w:rPr>
        <w:t>(a)</w:t>
      </w:r>
      <w:r>
        <w:rPr>
          <w:lang w:val="pt-BR"/>
        </w:rPr>
        <w:t xml:space="preserve"> </w:t>
      </w:r>
      <w:r w:rsidR="00DF669E">
        <w:rPr>
          <w:lang w:val="pt-BR"/>
        </w:rPr>
        <w:t>show</w:t>
      </w:r>
      <w:r w:rsidR="0020512D">
        <w:rPr>
          <w:lang w:val="pt-BR"/>
        </w:rPr>
        <w:t>s</w:t>
      </w:r>
      <w:r>
        <w:rPr>
          <w:lang w:val="pt-BR"/>
        </w:rPr>
        <w:t xml:space="preserve"> the </w:t>
      </w:r>
      <w:r w:rsidR="00DF669E">
        <w:rPr>
          <w:lang w:val="pt-BR"/>
        </w:rPr>
        <w:t>simulated E-field intensit</w:t>
      </w:r>
      <w:r w:rsidR="0020512D">
        <w:rPr>
          <w:lang w:val="pt-BR"/>
        </w:rPr>
        <w:t>y profile</w:t>
      </w:r>
      <w:r w:rsidR="00DF669E">
        <w:rPr>
          <w:lang w:val="pt-BR"/>
        </w:rPr>
        <w:t xml:space="preserve"> </w:t>
      </w:r>
      <w:r w:rsidR="0051623B">
        <w:rPr>
          <w:lang w:val="pt-BR"/>
        </w:rPr>
        <w:t>in</w:t>
      </w:r>
      <w:r w:rsidR="00DF669E">
        <w:rPr>
          <w:lang w:val="pt-BR"/>
        </w:rPr>
        <w:t xml:space="preserve"> </w:t>
      </w:r>
      <w:r w:rsidR="0020512D">
        <w:rPr>
          <w:lang w:val="pt-BR"/>
        </w:rPr>
        <w:t xml:space="preserve">a </w:t>
      </w:r>
      <w:bookmarkStart w:id="36" w:name="OLE_LINK162"/>
      <w:bookmarkStart w:id="37" w:name="OLE_LINK177"/>
      <w:bookmarkStart w:id="38" w:name="OLE_LINK160"/>
      <w:bookmarkStart w:id="39" w:name="OLE_LINK161"/>
      <w:r w:rsidR="0020512D">
        <w:rPr>
          <w:lang w:val="pt-BR"/>
        </w:rPr>
        <w:t>circular ring</w:t>
      </w:r>
      <w:r w:rsidR="00DF669E">
        <w:rPr>
          <w:lang w:val="pt-BR"/>
        </w:rPr>
        <w:t xml:space="preserve"> </w:t>
      </w:r>
      <w:r w:rsidR="0051623B">
        <w:rPr>
          <w:lang w:val="pt-BR"/>
        </w:rPr>
        <w:t xml:space="preserve">with </w:t>
      </w:r>
      <w:r w:rsidR="0020512D">
        <w:rPr>
          <w:lang w:val="pt-BR"/>
        </w:rPr>
        <w:t>the</w:t>
      </w:r>
      <w:r w:rsidR="0051623B">
        <w:rPr>
          <w:lang w:val="pt-BR"/>
        </w:rPr>
        <w:t xml:space="preserve"> inner </w:t>
      </w:r>
      <w:r w:rsidR="00C05164">
        <w:rPr>
          <w:lang w:val="pt-BR"/>
        </w:rPr>
        <w:t>(</w:t>
      </w:r>
      <w:r w:rsidR="00C05164" w:rsidRPr="00C05164">
        <w:rPr>
          <w:i/>
          <w:lang w:val="pt-BR"/>
        </w:rPr>
        <w:t>d</w:t>
      </w:r>
      <w:r w:rsidR="00C05164" w:rsidRPr="00C05164">
        <w:rPr>
          <w:i/>
          <w:vertAlign w:val="subscript"/>
          <w:lang w:val="pt-BR"/>
        </w:rPr>
        <w:t>in</w:t>
      </w:r>
      <w:r w:rsidR="00C05164">
        <w:rPr>
          <w:lang w:val="pt-BR"/>
        </w:rPr>
        <w:t xml:space="preserve">) </w:t>
      </w:r>
      <w:r w:rsidR="0051623B">
        <w:rPr>
          <w:lang w:val="pt-BR"/>
        </w:rPr>
        <w:t xml:space="preserve">and outer </w:t>
      </w:r>
      <w:r w:rsidR="0051623B" w:rsidRPr="001C2914">
        <w:rPr>
          <w:noProof/>
          <w:lang w:val="pt-BR"/>
        </w:rPr>
        <w:t>diame</w:t>
      </w:r>
      <w:r w:rsidR="001C2914">
        <w:rPr>
          <w:noProof/>
          <w:lang w:val="pt-BR"/>
        </w:rPr>
        <w:t>t</w:t>
      </w:r>
      <w:r w:rsidR="0051623B" w:rsidRPr="001C2914">
        <w:rPr>
          <w:noProof/>
          <w:lang w:val="pt-BR"/>
        </w:rPr>
        <w:t>ers</w:t>
      </w:r>
      <w:r w:rsidR="0051623B">
        <w:rPr>
          <w:lang w:val="pt-BR"/>
        </w:rPr>
        <w:t xml:space="preserve"> </w:t>
      </w:r>
      <w:r w:rsidR="00C05164">
        <w:rPr>
          <w:lang w:val="pt-BR"/>
        </w:rPr>
        <w:t>(</w:t>
      </w:r>
      <w:r w:rsidR="00C05164" w:rsidRPr="001C2914">
        <w:rPr>
          <w:i/>
          <w:noProof/>
          <w:lang w:val="pt-BR"/>
        </w:rPr>
        <w:t>d</w:t>
      </w:r>
      <w:r w:rsidR="00C05164" w:rsidRPr="001C2914">
        <w:rPr>
          <w:i/>
          <w:noProof/>
          <w:vertAlign w:val="subscript"/>
          <w:lang w:val="pt-BR"/>
        </w:rPr>
        <w:t>out</w:t>
      </w:r>
      <w:r w:rsidR="00C05164">
        <w:rPr>
          <w:lang w:val="pt-BR"/>
        </w:rPr>
        <w:t xml:space="preserve">) </w:t>
      </w:r>
      <w:r w:rsidR="0020512D">
        <w:rPr>
          <w:lang w:val="pt-BR"/>
        </w:rPr>
        <w:t>of 1.2 µm and 1.6 µm</w:t>
      </w:r>
      <w:r w:rsidR="0020512D" w:rsidRPr="0020512D">
        <w:rPr>
          <w:lang w:val="pt-BR"/>
        </w:rPr>
        <w:t xml:space="preserve"> </w:t>
      </w:r>
      <w:r w:rsidR="0020512D">
        <w:rPr>
          <w:lang w:val="pt-BR"/>
        </w:rPr>
        <w:t xml:space="preserve">(referred to as </w:t>
      </w:r>
      <w:bookmarkStart w:id="40" w:name="OLE_LINK180"/>
      <w:bookmarkStart w:id="41" w:name="OLE_LINK181"/>
      <w:r w:rsidR="0020512D">
        <w:rPr>
          <w:lang w:val="pt-BR"/>
        </w:rPr>
        <w:t xml:space="preserve">1.2-1.6 </w:t>
      </w:r>
      <w:bookmarkStart w:id="42" w:name="OLE_LINK178"/>
      <w:bookmarkStart w:id="43" w:name="OLE_LINK179"/>
      <w:r w:rsidR="0020512D">
        <w:rPr>
          <w:lang w:val="pt-BR"/>
        </w:rPr>
        <w:t>µm ring</w:t>
      </w:r>
      <w:bookmarkEnd w:id="40"/>
      <w:bookmarkEnd w:id="41"/>
      <w:r w:rsidR="0020512D">
        <w:rPr>
          <w:lang w:val="pt-BR"/>
        </w:rPr>
        <w:t>, henceforth</w:t>
      </w:r>
      <w:bookmarkEnd w:id="42"/>
      <w:bookmarkEnd w:id="43"/>
      <w:r w:rsidR="0020512D">
        <w:rPr>
          <w:lang w:val="pt-BR"/>
        </w:rPr>
        <w:t xml:space="preserve">) under a </w:t>
      </w:r>
      <w:r w:rsidR="0020512D" w:rsidRPr="001C2914">
        <w:rPr>
          <w:noProof/>
          <w:lang w:val="pt-BR"/>
        </w:rPr>
        <w:t>plane</w:t>
      </w:r>
      <w:bookmarkEnd w:id="36"/>
      <w:bookmarkEnd w:id="37"/>
      <w:r w:rsidR="001C2914">
        <w:rPr>
          <w:noProof/>
          <w:lang w:val="pt-BR"/>
        </w:rPr>
        <w:t xml:space="preserve"> </w:t>
      </w:r>
      <w:r w:rsidR="0020512D" w:rsidRPr="001C2914">
        <w:rPr>
          <w:noProof/>
          <w:lang w:val="pt-BR"/>
        </w:rPr>
        <w:t>wave</w:t>
      </w:r>
      <w:r w:rsidR="0020512D">
        <w:rPr>
          <w:lang w:val="pt-BR"/>
        </w:rPr>
        <w:t xml:space="preserve"> incidence</w:t>
      </w:r>
      <w:bookmarkEnd w:id="38"/>
      <w:bookmarkEnd w:id="39"/>
      <w:r w:rsidR="0020512D">
        <w:rPr>
          <w:lang w:val="pt-BR"/>
        </w:rPr>
        <w:t xml:space="preserve">. Figure 2(b) shows that of </w:t>
      </w:r>
      <w:r w:rsidR="0020512D" w:rsidRPr="001C2914">
        <w:rPr>
          <w:noProof/>
          <w:lang w:val="pt-BR"/>
        </w:rPr>
        <w:t>circular</w:t>
      </w:r>
      <w:r w:rsidR="0020512D">
        <w:rPr>
          <w:lang w:val="pt-BR"/>
        </w:rPr>
        <w:t xml:space="preserve"> ring with the inner and outer </w:t>
      </w:r>
      <w:r w:rsidR="0020512D" w:rsidRPr="001C2914">
        <w:rPr>
          <w:noProof/>
          <w:lang w:val="pt-BR"/>
        </w:rPr>
        <w:t>diame</w:t>
      </w:r>
      <w:r w:rsidR="001C2914">
        <w:rPr>
          <w:noProof/>
          <w:lang w:val="pt-BR"/>
        </w:rPr>
        <w:t>t</w:t>
      </w:r>
      <w:r w:rsidR="0020512D" w:rsidRPr="001C2914">
        <w:rPr>
          <w:noProof/>
          <w:lang w:val="pt-BR"/>
        </w:rPr>
        <w:t>ers</w:t>
      </w:r>
      <w:r w:rsidR="0020512D">
        <w:rPr>
          <w:lang w:val="pt-BR"/>
        </w:rPr>
        <w:t xml:space="preserve"> of 1.3 µm and 1.8 µm (referred to as 1.3-1.8 µm ring, henceforth). </w:t>
      </w:r>
      <w:r w:rsidR="00DF669E">
        <w:rPr>
          <w:lang w:val="pt-BR"/>
        </w:rPr>
        <w:t xml:space="preserve">The </w:t>
      </w:r>
      <w:r w:rsidR="00DF669E" w:rsidRPr="001C2914">
        <w:rPr>
          <w:noProof/>
          <w:lang w:val="pt-BR"/>
        </w:rPr>
        <w:t>wavele</w:t>
      </w:r>
      <w:r w:rsidR="001C2914">
        <w:rPr>
          <w:noProof/>
          <w:lang w:val="pt-BR"/>
        </w:rPr>
        <w:t>ng</w:t>
      </w:r>
      <w:r w:rsidR="00DF669E" w:rsidRPr="001C2914">
        <w:rPr>
          <w:noProof/>
          <w:lang w:val="pt-BR"/>
        </w:rPr>
        <w:t>th</w:t>
      </w:r>
      <w:r w:rsidR="00DF669E">
        <w:rPr>
          <w:lang w:val="pt-BR"/>
        </w:rPr>
        <w:t xml:space="preserve"> of the </w:t>
      </w:r>
      <w:r w:rsidR="007F4310">
        <w:rPr>
          <w:lang w:val="pt-BR"/>
        </w:rPr>
        <w:t xml:space="preserve">incident </w:t>
      </w:r>
      <w:r w:rsidR="00DF669E" w:rsidRPr="001C2914">
        <w:rPr>
          <w:noProof/>
          <w:lang w:val="pt-BR"/>
        </w:rPr>
        <w:t>plane</w:t>
      </w:r>
      <w:r w:rsidR="001C2914">
        <w:rPr>
          <w:noProof/>
          <w:lang w:val="pt-BR"/>
        </w:rPr>
        <w:t xml:space="preserve"> </w:t>
      </w:r>
      <w:r w:rsidR="00DF669E" w:rsidRPr="001C2914">
        <w:rPr>
          <w:noProof/>
          <w:lang w:val="pt-BR"/>
        </w:rPr>
        <w:t>wave</w:t>
      </w:r>
      <w:r w:rsidR="00DF669E">
        <w:rPr>
          <w:lang w:val="pt-BR"/>
        </w:rPr>
        <w:t xml:space="preserve"> </w:t>
      </w:r>
      <w:r w:rsidR="0051623B">
        <w:rPr>
          <w:lang w:val="pt-BR"/>
        </w:rPr>
        <w:t>is</w:t>
      </w:r>
      <w:r w:rsidR="00DF669E">
        <w:rPr>
          <w:lang w:val="pt-BR"/>
        </w:rPr>
        <w:t xml:space="preserve"> 9.2 </w:t>
      </w:r>
      <w:bookmarkStart w:id="44" w:name="OLE_LINK159"/>
      <w:r w:rsidR="00DF669E">
        <w:rPr>
          <w:lang w:val="pt-BR"/>
        </w:rPr>
        <w:t>µm</w:t>
      </w:r>
      <w:bookmarkEnd w:id="44"/>
      <w:r w:rsidR="007F4310">
        <w:rPr>
          <w:lang w:val="pt-BR"/>
        </w:rPr>
        <w:t>.</w:t>
      </w:r>
      <w:r w:rsidR="00833143">
        <w:rPr>
          <w:lang w:val="pt-BR"/>
        </w:rPr>
        <w:t xml:space="preserve"> The intensity scale bar is also shown in Fig. 2.</w:t>
      </w:r>
      <w:r w:rsidR="007F4310">
        <w:rPr>
          <w:lang w:val="pt-BR"/>
        </w:rPr>
        <w:t xml:space="preserve"> </w:t>
      </w:r>
      <w:r w:rsidR="00181684">
        <w:rPr>
          <w:lang w:val="pt-BR"/>
        </w:rPr>
        <w:t>The E-</w:t>
      </w:r>
      <w:r w:rsidR="00520B5D">
        <w:rPr>
          <w:lang w:val="pt-BR"/>
        </w:rPr>
        <w:t>fields are confined near the cir</w:t>
      </w:r>
      <w:r w:rsidR="00181684">
        <w:rPr>
          <w:lang w:val="pt-BR"/>
        </w:rPr>
        <w:t xml:space="preserve">cular rings with </w:t>
      </w:r>
      <w:r w:rsidR="00520B5D">
        <w:rPr>
          <w:lang w:val="pt-BR"/>
        </w:rPr>
        <w:t xml:space="preserve">a </w:t>
      </w:r>
      <w:r w:rsidR="00181684">
        <w:rPr>
          <w:lang w:val="pt-BR"/>
        </w:rPr>
        <w:t xml:space="preserve">higher intensity in the inner rings. </w:t>
      </w:r>
      <w:r w:rsidR="00DF3710">
        <w:rPr>
          <w:lang w:val="pt-BR"/>
        </w:rPr>
        <w:t>Similar E-field confinement effect has been reported before</w:t>
      </w:r>
      <w:r w:rsidR="00181684">
        <w:rPr>
          <w:lang w:val="pt-BR"/>
        </w:rPr>
        <w:fldChar w:fldCharType="begin"/>
      </w:r>
      <w:r w:rsidR="00181684">
        <w:rPr>
          <w:lang w:val="pt-BR"/>
        </w:rPr>
        <w:instrText xml:space="preserve"> ADDIN EN.CITE &lt;EndNote&gt;&lt;Cite&gt;&lt;Author&gt;Babayan&lt;/Author&gt;&lt;Year&gt;2009&lt;/Year&gt;&lt;RecNum&gt;155&lt;/RecNum&gt;&lt;DisplayText&gt;[37]&lt;/DisplayText&gt;&lt;record&gt;&lt;rec-number&gt;155&lt;/rec-number&gt;&lt;foreign-keys&gt;&lt;key app="EN" db-id="zsv9ertwoz9vw4ewstr5zafc9re5wspzd2ae" timestamp="1470883399"&gt;155&lt;/key&gt;&lt;/foreign-keys&gt;&lt;ref-type name="Journal Article"&gt;17&lt;/ref-type&gt;&lt;contributors&gt;&lt;authors&gt;&lt;author&gt;Babayan, Yelizaveta&lt;/author&gt;&lt;author&gt;McMahon, Jeffrey M.&lt;/author&gt;&lt;author&gt;Li, Shuzhou&lt;/author&gt;&lt;author&gt;Gray, Stephen K.&lt;/author&gt;&lt;author&gt;Schatz, George C.&lt;/author&gt;&lt;author&gt;Odom, Teri W.&lt;/author&gt;&lt;/authors&gt;&lt;/contributors&gt;&lt;titles&gt;&lt;title&gt;Confining Standing Waves in Optical Corrals&lt;/title&gt;&lt;secondary-title&gt;ACS Nano&lt;/secondary-title&gt;&lt;/titles&gt;&lt;periodical&gt;&lt;full-title&gt;ACS Nano&lt;/full-title&gt;&lt;/periodical&gt;&lt;pages&gt;615-620&lt;/pages&gt;&lt;volume&gt;3&lt;/volume&gt;&lt;number&gt;3&lt;/number&gt;&lt;dates&gt;&lt;year&gt;2009&lt;/year&gt;&lt;pub-dates&gt;&lt;date&gt;2009/03/24&lt;/date&gt;&lt;/pub-dates&gt;&lt;/dates&gt;&lt;publisher&gt;American Chemical Society&lt;/publisher&gt;&lt;isbn&gt;1936-0851&lt;/isbn&gt;&lt;urls&gt;&lt;related-urls&gt;&lt;url&gt;http://pubs.acs.org/doi/abs/10.1021/nn8008596&lt;/url&gt;&lt;/related-urls&gt;&lt;/urls&gt;&lt;electronic-resource-num&gt;10.1021/nn8008596&lt;/electronic-resource-num&gt;&lt;/record&gt;&lt;/Cite&gt;&lt;/EndNote&gt;</w:instrText>
      </w:r>
      <w:r w:rsidR="00181684">
        <w:rPr>
          <w:lang w:val="pt-BR"/>
        </w:rPr>
        <w:fldChar w:fldCharType="separate"/>
      </w:r>
      <w:r w:rsidR="00181684">
        <w:rPr>
          <w:noProof/>
          <w:lang w:val="pt-BR"/>
        </w:rPr>
        <w:t>[</w:t>
      </w:r>
      <w:hyperlink w:anchor="_ENREF_37" w:tooltip="Babayan, 2009 #155" w:history="1">
        <w:r w:rsidR="001F461D">
          <w:rPr>
            <w:noProof/>
            <w:lang w:val="pt-BR"/>
          </w:rPr>
          <w:t>37</w:t>
        </w:r>
      </w:hyperlink>
      <w:r w:rsidR="00181684">
        <w:rPr>
          <w:noProof/>
          <w:lang w:val="pt-BR"/>
        </w:rPr>
        <w:t>]</w:t>
      </w:r>
      <w:r w:rsidR="00181684">
        <w:rPr>
          <w:lang w:val="pt-BR"/>
        </w:rPr>
        <w:fldChar w:fldCharType="end"/>
      </w:r>
      <w:r w:rsidR="00181684">
        <w:rPr>
          <w:lang w:val="pt-BR"/>
        </w:rPr>
        <w:t xml:space="preserve">. The E-fields at the top and </w:t>
      </w:r>
      <w:r w:rsidR="00181684" w:rsidRPr="001C2914">
        <w:rPr>
          <w:noProof/>
          <w:lang w:val="pt-BR"/>
        </w:rPr>
        <w:t>bo</w:t>
      </w:r>
      <w:r w:rsidR="001C2914">
        <w:rPr>
          <w:noProof/>
          <w:lang w:val="pt-BR"/>
        </w:rPr>
        <w:t>tt</w:t>
      </w:r>
      <w:r w:rsidR="00181684" w:rsidRPr="001C2914">
        <w:rPr>
          <w:noProof/>
          <w:lang w:val="pt-BR"/>
        </w:rPr>
        <w:t>om</w:t>
      </w:r>
      <w:r w:rsidR="00181684">
        <w:rPr>
          <w:lang w:val="pt-BR"/>
        </w:rPr>
        <w:t xml:space="preserve"> parts of the circular rings are nearly zero due to the </w:t>
      </w:r>
      <w:r w:rsidR="0020512D">
        <w:rPr>
          <w:lang w:val="pt-BR"/>
        </w:rPr>
        <w:t xml:space="preserve">E-field boundary conditions which </w:t>
      </w:r>
      <w:r w:rsidR="0020512D" w:rsidRPr="001C2914">
        <w:rPr>
          <w:noProof/>
          <w:lang w:val="pt-BR"/>
        </w:rPr>
        <w:t>require</w:t>
      </w:r>
      <w:r w:rsidR="0020512D">
        <w:rPr>
          <w:lang w:val="pt-BR"/>
        </w:rPr>
        <w:t xml:space="preserve"> </w:t>
      </w:r>
      <w:r w:rsidR="0020512D" w:rsidRPr="001C2914">
        <w:rPr>
          <w:noProof/>
          <w:lang w:val="pt-BR"/>
        </w:rPr>
        <w:t>paralle</w:t>
      </w:r>
      <w:r w:rsidR="001C2914">
        <w:rPr>
          <w:noProof/>
          <w:lang w:val="pt-BR"/>
        </w:rPr>
        <w:t>l</w:t>
      </w:r>
      <w:r w:rsidR="0020512D">
        <w:rPr>
          <w:lang w:val="pt-BR"/>
        </w:rPr>
        <w:t xml:space="preserve"> to the surface components conti</w:t>
      </w:r>
      <w:r w:rsidR="00520B5D">
        <w:rPr>
          <w:lang w:val="pt-BR"/>
        </w:rPr>
        <w:t>nu</w:t>
      </w:r>
      <w:r w:rsidR="0020512D">
        <w:rPr>
          <w:lang w:val="pt-BR"/>
        </w:rPr>
        <w:t xml:space="preserve">ous across the interface. </w:t>
      </w:r>
    </w:p>
    <w:p w:rsidR="00DF669E" w:rsidRDefault="00833143" w:rsidP="001C035E">
      <w:pPr>
        <w:pStyle w:val="TextChar"/>
        <w:spacing w:line="480" w:lineRule="auto"/>
        <w:ind w:firstLine="360"/>
        <w:rPr>
          <w:lang w:val="pt-BR"/>
        </w:rPr>
      </w:pPr>
      <w:r>
        <w:rPr>
          <w:lang w:val="pt-BR"/>
        </w:rPr>
        <w:lastRenderedPageBreak/>
        <w:t>From Fig. 2, the peak E-</w:t>
      </w:r>
      <w:r w:rsidRPr="001C2914">
        <w:rPr>
          <w:noProof/>
          <w:lang w:val="pt-BR"/>
        </w:rPr>
        <w:t>fi</w:t>
      </w:r>
      <w:r w:rsidR="001C2914">
        <w:rPr>
          <w:noProof/>
          <w:lang w:val="pt-BR"/>
        </w:rPr>
        <w:t>el</w:t>
      </w:r>
      <w:r w:rsidRPr="001C2914">
        <w:rPr>
          <w:noProof/>
          <w:lang w:val="pt-BR"/>
        </w:rPr>
        <w:t>d</w:t>
      </w:r>
      <w:r w:rsidR="00823596" w:rsidRPr="001C2914">
        <w:rPr>
          <w:noProof/>
          <w:lang w:val="pt-BR"/>
        </w:rPr>
        <w:t>s</w:t>
      </w:r>
      <w:r>
        <w:rPr>
          <w:lang w:val="pt-BR"/>
        </w:rPr>
        <w:t xml:space="preserve"> </w:t>
      </w:r>
      <w:r w:rsidR="00823596">
        <w:rPr>
          <w:lang w:val="pt-BR"/>
        </w:rPr>
        <w:t>(E</w:t>
      </w:r>
      <w:r w:rsidR="00823596" w:rsidRPr="00823596">
        <w:rPr>
          <w:vertAlign w:val="subscript"/>
          <w:lang w:val="pt-BR"/>
        </w:rPr>
        <w:t>p</w:t>
      </w:r>
      <w:r w:rsidR="00823596">
        <w:rPr>
          <w:lang w:val="pt-BR"/>
        </w:rPr>
        <w:t xml:space="preserve">) </w:t>
      </w:r>
      <w:r>
        <w:rPr>
          <w:lang w:val="pt-BR"/>
        </w:rPr>
        <w:t>in the 1.2-1.6 µm ring and the 1.3-1.8 µm ring</w:t>
      </w:r>
      <w:r w:rsidR="00823596">
        <w:rPr>
          <w:lang w:val="pt-BR"/>
        </w:rPr>
        <w:t xml:space="preserve"> are 4.3 V/m and 3.6 V/m, </w:t>
      </w:r>
      <w:r w:rsidR="00823596" w:rsidRPr="001C2914">
        <w:rPr>
          <w:noProof/>
          <w:lang w:val="pt-BR"/>
        </w:rPr>
        <w:t>resp</w:t>
      </w:r>
      <w:r w:rsidR="001C2914">
        <w:rPr>
          <w:noProof/>
          <w:lang w:val="pt-BR"/>
        </w:rPr>
        <w:t>e</w:t>
      </w:r>
      <w:r w:rsidR="00823596" w:rsidRPr="001C2914">
        <w:rPr>
          <w:noProof/>
          <w:lang w:val="pt-BR"/>
        </w:rPr>
        <w:t>ctively</w:t>
      </w:r>
      <w:r w:rsidR="00823596">
        <w:rPr>
          <w:lang w:val="pt-BR"/>
        </w:rPr>
        <w:t xml:space="preserve">. The smaller ring has a </w:t>
      </w:r>
      <w:r w:rsidR="00823596" w:rsidRPr="001C2914">
        <w:rPr>
          <w:noProof/>
          <w:lang w:val="pt-BR"/>
        </w:rPr>
        <w:t>la</w:t>
      </w:r>
      <w:r w:rsidR="001C2914" w:rsidRPr="001C2914">
        <w:rPr>
          <w:noProof/>
          <w:lang w:val="pt-BR"/>
        </w:rPr>
        <w:t>r</w:t>
      </w:r>
      <w:r w:rsidR="00823596" w:rsidRPr="001C2914">
        <w:rPr>
          <w:noProof/>
          <w:lang w:val="pt-BR"/>
        </w:rPr>
        <w:t>ger</w:t>
      </w:r>
      <w:r w:rsidR="00823596">
        <w:rPr>
          <w:lang w:val="pt-BR"/>
        </w:rPr>
        <w:t xml:space="preserve"> peak E-field. </w:t>
      </w:r>
    </w:p>
    <w:p w:rsidR="001C035E" w:rsidRDefault="006C63CF" w:rsidP="006C63CF">
      <w:pPr>
        <w:pStyle w:val="TextChar"/>
        <w:spacing w:before="240" w:line="480" w:lineRule="auto"/>
        <w:ind w:firstLine="0"/>
        <w:jc w:val="center"/>
      </w:pPr>
      <w:r>
        <w:object w:dxaOrig="26086" w:dyaOrig="11370">
          <v:shape id="_x0000_i1026" type="#_x0000_t75" style="width:441pt;height:192pt" o:ole="">
            <v:imagedata r:id="rId9" o:title=""/>
          </v:shape>
          <o:OLEObject Type="Embed" ProgID="Canvas.Drawing.X" ShapeID="_x0000_i1026" DrawAspect="Content" ObjectID="_1548416909" r:id="rId10"/>
        </w:object>
      </w:r>
    </w:p>
    <w:p w:rsidR="00823596" w:rsidRDefault="00823596" w:rsidP="00823596">
      <w:pPr>
        <w:pStyle w:val="20"/>
        <w:spacing w:line="480" w:lineRule="auto"/>
        <w:ind w:right="0" w:firstLine="418"/>
        <w:jc w:val="center"/>
      </w:pPr>
      <w:bookmarkStart w:id="45" w:name="OLE_LINK212"/>
      <w:bookmarkStart w:id="46" w:name="OLE_LINK213"/>
      <w:bookmarkStart w:id="47" w:name="OLE_LINK214"/>
      <w:r w:rsidRPr="002E75F3">
        <w:rPr>
          <w:color w:val="0000FF"/>
        </w:rPr>
        <w:t xml:space="preserve">Fig. </w:t>
      </w:r>
      <w:r>
        <w:rPr>
          <w:color w:val="0000FF"/>
        </w:rPr>
        <w:t>2</w:t>
      </w:r>
      <w:r w:rsidRPr="002E75F3">
        <w:rPr>
          <w:color w:val="0000FF"/>
        </w:rPr>
        <w:t xml:space="preserve">, </w:t>
      </w:r>
      <w:r>
        <w:rPr>
          <w:color w:val="0000FF"/>
        </w:rPr>
        <w:t xml:space="preserve">Simulated E-field under </w:t>
      </w:r>
      <w:r w:rsidRPr="001C2914">
        <w:rPr>
          <w:noProof/>
          <w:color w:val="0000FF"/>
        </w:rPr>
        <w:t>a</w:t>
      </w:r>
      <w:r w:rsidR="001C2914">
        <w:rPr>
          <w:noProof/>
          <w:color w:val="0000FF"/>
        </w:rPr>
        <w:t>n</w:t>
      </w:r>
      <w:r w:rsidRPr="001C2914">
        <w:rPr>
          <w:noProof/>
          <w:color w:val="0000FF"/>
        </w:rPr>
        <w:t xml:space="preserve"> x-polarized</w:t>
      </w:r>
      <w:r>
        <w:rPr>
          <w:color w:val="0000FF"/>
        </w:rPr>
        <w:t xml:space="preserve"> </w:t>
      </w:r>
      <w:r w:rsidRPr="001C2914">
        <w:rPr>
          <w:noProof/>
          <w:color w:val="0000FF"/>
        </w:rPr>
        <w:t>plane</w:t>
      </w:r>
      <w:r w:rsidR="001C2914">
        <w:rPr>
          <w:noProof/>
          <w:color w:val="0000FF"/>
        </w:rPr>
        <w:t xml:space="preserve"> </w:t>
      </w:r>
      <w:r w:rsidRPr="001C2914">
        <w:rPr>
          <w:noProof/>
          <w:color w:val="0000FF"/>
        </w:rPr>
        <w:t>wave</w:t>
      </w:r>
      <w:r>
        <w:rPr>
          <w:color w:val="0000FF"/>
        </w:rPr>
        <w:t xml:space="preserve"> with the wavelength of 9</w:t>
      </w:r>
      <w:r w:rsidRPr="00E90C91">
        <w:rPr>
          <w:color w:val="0000FF"/>
        </w:rPr>
        <w:t>.2 µm</w:t>
      </w:r>
      <w:r>
        <w:rPr>
          <w:color w:val="0000FF"/>
        </w:rPr>
        <w:t xml:space="preserve">: (a) the </w:t>
      </w:r>
      <w:bookmarkStart w:id="48" w:name="OLE_LINK182"/>
      <w:bookmarkStart w:id="49" w:name="OLE_LINK183"/>
      <w:bookmarkEnd w:id="45"/>
      <w:bookmarkEnd w:id="46"/>
      <w:bookmarkEnd w:id="47"/>
      <w:r>
        <w:rPr>
          <w:color w:val="0000FF"/>
        </w:rPr>
        <w:t>1.2-1.6 µm ring</w:t>
      </w:r>
      <w:bookmarkEnd w:id="48"/>
      <w:bookmarkEnd w:id="49"/>
      <w:r>
        <w:rPr>
          <w:color w:val="0000FF"/>
        </w:rPr>
        <w:t xml:space="preserve">; (b) the </w:t>
      </w:r>
      <w:bookmarkStart w:id="50" w:name="OLE_LINK184"/>
      <w:bookmarkStart w:id="51" w:name="OLE_LINK185"/>
      <w:r>
        <w:rPr>
          <w:color w:val="0000FF"/>
        </w:rPr>
        <w:t>1.2-1.6 µm ring</w:t>
      </w:r>
      <w:bookmarkEnd w:id="50"/>
      <w:bookmarkEnd w:id="51"/>
      <w:r>
        <w:rPr>
          <w:color w:val="0000FF"/>
        </w:rPr>
        <w:t xml:space="preserve">. The E-fields are confined near the circular rings with a stronger E-fields near the inner rings. The smaller </w:t>
      </w:r>
      <w:bookmarkStart w:id="52" w:name="OLE_LINK186"/>
      <w:bookmarkStart w:id="53" w:name="OLE_LINK187"/>
      <w:r>
        <w:rPr>
          <w:color w:val="0000FF"/>
        </w:rPr>
        <w:t>(</w:t>
      </w:r>
      <w:bookmarkStart w:id="54" w:name="OLE_LINK188"/>
      <w:bookmarkStart w:id="55" w:name="OLE_LINK189"/>
      <w:bookmarkStart w:id="56" w:name="OLE_LINK190"/>
      <w:r>
        <w:rPr>
          <w:color w:val="0000FF"/>
        </w:rPr>
        <w:t>1.2-1.6 µm</w:t>
      </w:r>
      <w:bookmarkEnd w:id="54"/>
      <w:bookmarkEnd w:id="55"/>
      <w:bookmarkEnd w:id="56"/>
      <w:r>
        <w:rPr>
          <w:color w:val="0000FF"/>
        </w:rPr>
        <w:t xml:space="preserve">) </w:t>
      </w:r>
      <w:bookmarkEnd w:id="52"/>
      <w:bookmarkEnd w:id="53"/>
      <w:r>
        <w:rPr>
          <w:color w:val="0000FF"/>
        </w:rPr>
        <w:t>ring shows a larger E</w:t>
      </w:r>
      <w:r w:rsidRPr="00823596">
        <w:rPr>
          <w:color w:val="0000FF"/>
          <w:vertAlign w:val="subscript"/>
        </w:rPr>
        <w:t>p</w:t>
      </w:r>
      <w:r>
        <w:rPr>
          <w:color w:val="0000FF"/>
        </w:rPr>
        <w:t xml:space="preserve"> than that of the larger (1.3-1.8 µm) ring. </w:t>
      </w:r>
    </w:p>
    <w:p w:rsidR="00CC6057" w:rsidRDefault="008A07C0" w:rsidP="00CC6057">
      <w:pPr>
        <w:pStyle w:val="TextChar"/>
        <w:spacing w:line="480" w:lineRule="auto"/>
        <w:ind w:firstLine="420"/>
      </w:pPr>
      <w:r>
        <w:t xml:space="preserve">Figure 3(a) and 3(b) show the simulated the current distribution in the </w:t>
      </w:r>
      <w:bookmarkStart w:id="57" w:name="OLE_LINK191"/>
      <w:bookmarkStart w:id="58" w:name="OLE_LINK192"/>
      <w:bookmarkStart w:id="59" w:name="OLE_LINK193"/>
      <w:bookmarkStart w:id="60" w:name="OLE_LINK194"/>
      <w:bookmarkStart w:id="61" w:name="OLE_LINK195"/>
      <w:bookmarkStart w:id="62" w:name="OLE_LINK196"/>
      <w:bookmarkStart w:id="63" w:name="OLE_LINK197"/>
      <w:bookmarkStart w:id="64" w:name="OLE_LINK198"/>
      <w:bookmarkStart w:id="65" w:name="OLE_LINK215"/>
      <w:bookmarkStart w:id="66" w:name="OLE_LINK216"/>
      <w:r w:rsidRPr="008A07C0">
        <w:t xml:space="preserve">1.2-1.6 µm </w:t>
      </w:r>
      <w:bookmarkEnd w:id="57"/>
      <w:bookmarkEnd w:id="58"/>
      <w:bookmarkEnd w:id="59"/>
      <w:r>
        <w:t xml:space="preserve">ring and the </w:t>
      </w:r>
      <w:r w:rsidRPr="008A07C0">
        <w:t>1.</w:t>
      </w:r>
      <w:r>
        <w:t>3</w:t>
      </w:r>
      <w:r w:rsidRPr="008A07C0">
        <w:t>-1.</w:t>
      </w:r>
      <w:r>
        <w:t>8</w:t>
      </w:r>
      <w:r w:rsidRPr="008A07C0">
        <w:t xml:space="preserve"> µm</w:t>
      </w:r>
      <w:r>
        <w:t xml:space="preserve"> ring</w:t>
      </w:r>
      <w:bookmarkEnd w:id="60"/>
      <w:bookmarkEnd w:id="61"/>
      <w:bookmarkEnd w:id="62"/>
      <w:bookmarkEnd w:id="63"/>
      <w:bookmarkEnd w:id="64"/>
      <w:bookmarkEnd w:id="65"/>
      <w:bookmarkEnd w:id="66"/>
      <w:r>
        <w:t xml:space="preserve">, respectively. </w:t>
      </w:r>
      <w:r w:rsidR="00B36C39">
        <w:t xml:space="preserve">The induced currents are </w:t>
      </w:r>
      <w:r w:rsidR="002065CD">
        <w:t xml:space="preserve">mostly </w:t>
      </w:r>
      <w:r w:rsidR="00B36C39">
        <w:t>at the top and bottom parts of the circular rings.</w:t>
      </w:r>
      <w:r w:rsidR="002065CD">
        <w:t xml:space="preserve"> This is because the</w:t>
      </w:r>
      <w:r w:rsidR="002065CD">
        <w:rPr>
          <w:lang w:val="pt-BR"/>
        </w:rPr>
        <w:t xml:space="preserve"> induced E-field is opposite to </w:t>
      </w:r>
      <w:r w:rsidR="00276C3F">
        <w:rPr>
          <w:lang w:val="pt-BR"/>
        </w:rPr>
        <w:t xml:space="preserve">that of </w:t>
      </w:r>
      <w:r w:rsidR="002065CD">
        <w:rPr>
          <w:lang w:val="pt-BR"/>
        </w:rPr>
        <w:t>the incident plane wave so that the total E-field vanishes at the metal surface</w:t>
      </w:r>
      <w:r w:rsidR="00276C3F">
        <w:rPr>
          <w:lang w:val="pt-BR"/>
        </w:rPr>
        <w:t xml:space="preserve"> to satisfy the E-field boundary conditions</w:t>
      </w:r>
      <w:r w:rsidR="002065CD">
        <w:rPr>
          <w:lang w:val="pt-BR"/>
        </w:rPr>
        <w:t xml:space="preserve">. The excited </w:t>
      </w:r>
      <w:r w:rsidR="00484BB6">
        <w:rPr>
          <w:lang w:val="pt-BR"/>
        </w:rPr>
        <w:t xml:space="preserve">surface plasmonic waves travel along the circular ring. The </w:t>
      </w:r>
      <w:r w:rsidR="00CC6057">
        <w:t xml:space="preserve">resonant condition can be written as: </w:t>
      </w:r>
    </w:p>
    <w:bookmarkStart w:id="67" w:name="OLE_LINK117"/>
    <w:p w:rsidR="00CC6057" w:rsidRDefault="009C6B7B" w:rsidP="00CC6057">
      <w:pPr>
        <w:pStyle w:val="TextChar"/>
        <w:tabs>
          <w:tab w:val="left" w:pos="9360"/>
        </w:tabs>
        <w:spacing w:line="480" w:lineRule="auto"/>
        <w:ind w:firstLine="420"/>
      </w:pPr>
      <w:r w:rsidRPr="004E531D">
        <w:rPr>
          <w:position w:val="-14"/>
        </w:rPr>
        <w:object w:dxaOrig="1100" w:dyaOrig="380">
          <v:shape id="_x0000_i1027" type="#_x0000_t75" style="width:54.5pt;height:21.5pt" o:ole="">
            <v:imagedata r:id="rId11" o:title=""/>
          </v:shape>
          <o:OLEObject Type="Embed" ProgID="Equation.3" ShapeID="_x0000_i1027" DrawAspect="Content" ObjectID="_1548416910" r:id="rId12"/>
        </w:object>
      </w:r>
      <w:bookmarkEnd w:id="67"/>
      <w:r w:rsidR="00CC6057">
        <w:t>,</w:t>
      </w:r>
      <w:bookmarkStart w:id="68" w:name="OLE_LINK118"/>
      <w:bookmarkStart w:id="69" w:name="OLE_LINK119"/>
      <w:bookmarkStart w:id="70" w:name="OLE_LINK120"/>
      <w:r w:rsidR="00CC6057">
        <w:tab/>
        <w:t>(1)</w:t>
      </w:r>
      <w:bookmarkEnd w:id="68"/>
      <w:bookmarkEnd w:id="69"/>
      <w:bookmarkEnd w:id="70"/>
    </w:p>
    <w:p w:rsidR="004E1242" w:rsidRDefault="00CC6057" w:rsidP="009C6B7B">
      <w:pPr>
        <w:pStyle w:val="TextChar"/>
        <w:spacing w:line="480" w:lineRule="auto"/>
        <w:ind w:firstLine="0"/>
      </w:pPr>
      <w:proofErr w:type="gramStart"/>
      <w:r>
        <w:t>where</w:t>
      </w:r>
      <w:proofErr w:type="gramEnd"/>
      <w:r w:rsidRPr="0090002A">
        <w:t xml:space="preserve"> </w:t>
      </w:r>
      <w:bookmarkStart w:id="71" w:name="OLE_LINK123"/>
      <w:bookmarkStart w:id="72" w:name="OLE_LINK124"/>
      <w:bookmarkStart w:id="73" w:name="OLE_LINK125"/>
      <w:r w:rsidRPr="001C2914">
        <w:rPr>
          <w:i/>
          <w:noProof/>
        </w:rPr>
        <w:t>k</w:t>
      </w:r>
      <w:r w:rsidRPr="001C2914">
        <w:rPr>
          <w:i/>
          <w:noProof/>
          <w:vertAlign w:val="subscript"/>
        </w:rPr>
        <w:t>sp</w:t>
      </w:r>
      <w:r w:rsidRPr="004E531D">
        <w:rPr>
          <w:i/>
        </w:rPr>
        <w:t xml:space="preserve"> </w:t>
      </w:r>
      <w:r>
        <w:t xml:space="preserve">is the </w:t>
      </w:r>
      <w:bookmarkEnd w:id="71"/>
      <w:bookmarkEnd w:id="72"/>
      <w:bookmarkEnd w:id="73"/>
      <w:r>
        <w:t>wave vecto</w:t>
      </w:r>
      <w:r w:rsidR="00EB5F2E">
        <w:t xml:space="preserve">r of the surface </w:t>
      </w:r>
      <w:proofErr w:type="spellStart"/>
      <w:r w:rsidR="00EB5F2E">
        <w:t>plasmonic</w:t>
      </w:r>
      <w:proofErr w:type="spellEnd"/>
      <w:r w:rsidR="00EB5F2E">
        <w:t xml:space="preserve"> wave</w:t>
      </w:r>
      <w:r>
        <w:t xml:space="preserve"> and </w:t>
      </w:r>
      <w:proofErr w:type="spellStart"/>
      <w:r w:rsidRPr="00EB5F2E">
        <w:rPr>
          <w:i/>
        </w:rPr>
        <w:t>D</w:t>
      </w:r>
      <w:r w:rsidRPr="00EB5F2E">
        <w:rPr>
          <w:i/>
          <w:vertAlign w:val="subscript"/>
        </w:rPr>
        <w:t>eff</w:t>
      </w:r>
      <w:proofErr w:type="spellEnd"/>
      <w:r>
        <w:t xml:space="preserve"> </w:t>
      </w:r>
      <w:r w:rsidRPr="004E531D">
        <w:t xml:space="preserve">is the </w:t>
      </w:r>
      <w:r>
        <w:t xml:space="preserve">effective distance the </w:t>
      </w:r>
      <w:proofErr w:type="spellStart"/>
      <w:r>
        <w:t>plasmonic</w:t>
      </w:r>
      <w:proofErr w:type="spellEnd"/>
      <w:r>
        <w:t xml:space="preserve"> wave travels. </w:t>
      </w:r>
      <w:r w:rsidR="00C05164">
        <w:t xml:space="preserve">As shown in Fig. 3, the surface </w:t>
      </w:r>
      <w:proofErr w:type="spellStart"/>
      <w:r w:rsidR="00C05164">
        <w:t>plasmonic</w:t>
      </w:r>
      <w:proofErr w:type="spellEnd"/>
      <w:r w:rsidR="00C05164">
        <w:t xml:space="preserve"> waves only travel a portion of the </w:t>
      </w:r>
      <w:r w:rsidR="00D723A4">
        <w:t xml:space="preserve">circular ring, leading to a </w:t>
      </w:r>
      <w:proofErr w:type="spellStart"/>
      <w:r w:rsidR="00C05164" w:rsidRPr="00EB5F2E">
        <w:rPr>
          <w:i/>
        </w:rPr>
        <w:t>D</w:t>
      </w:r>
      <w:r w:rsidR="00C05164" w:rsidRPr="00EB5F2E">
        <w:rPr>
          <w:i/>
          <w:vertAlign w:val="subscript"/>
        </w:rPr>
        <w:t>eff</w:t>
      </w:r>
      <w:proofErr w:type="spellEnd"/>
      <w:r w:rsidR="00C05164" w:rsidRPr="00C05164">
        <w:t xml:space="preserve"> s</w:t>
      </w:r>
      <w:r w:rsidR="00C05164">
        <w:t xml:space="preserve">maller than </w:t>
      </w:r>
      <w:r w:rsidR="00D723A4">
        <w:t xml:space="preserve">the half circle </w:t>
      </w:r>
      <w:r w:rsidR="00C05164" w:rsidRPr="00115B3B">
        <w:rPr>
          <w:i/>
        </w:rPr>
        <w:sym w:font="Symbol" w:char="F070"/>
      </w:r>
      <w:r w:rsidR="00C05164" w:rsidRPr="00115B3B">
        <w:rPr>
          <w:i/>
        </w:rPr>
        <w:t>d</w:t>
      </w:r>
      <w:r w:rsidR="00C05164" w:rsidRPr="00115B3B">
        <w:rPr>
          <w:i/>
          <w:vertAlign w:val="subscript"/>
        </w:rPr>
        <w:t>in</w:t>
      </w:r>
      <w:r w:rsidR="00C05164">
        <w:t xml:space="preserve">. </w:t>
      </w:r>
    </w:p>
    <w:p w:rsidR="00DE09D3" w:rsidRDefault="006C63CF" w:rsidP="005A72F4">
      <w:pPr>
        <w:pStyle w:val="TextChar"/>
        <w:spacing w:before="120" w:line="240" w:lineRule="auto"/>
        <w:ind w:firstLine="0"/>
        <w:jc w:val="center"/>
        <w:rPr>
          <w:lang w:val="pt-BR"/>
        </w:rPr>
      </w:pPr>
      <w:r>
        <w:object w:dxaOrig="23190" w:dyaOrig="11851">
          <v:shape id="_x0000_i1028" type="#_x0000_t75" style="width:454.5pt;height:232.5pt" o:ole="">
            <v:imagedata r:id="rId13" o:title=""/>
          </v:shape>
          <o:OLEObject Type="Embed" ProgID="Canvas.Drawing.X" ShapeID="_x0000_i1028" DrawAspect="Content" ObjectID="_1548416911" r:id="rId14"/>
        </w:object>
      </w:r>
    </w:p>
    <w:p w:rsidR="00EB5F2E" w:rsidRDefault="00EB5F2E" w:rsidP="00EB5F2E">
      <w:pPr>
        <w:pStyle w:val="TextChar"/>
        <w:spacing w:line="480" w:lineRule="auto"/>
        <w:ind w:firstLine="420"/>
        <w:jc w:val="center"/>
        <w:rPr>
          <w:i/>
          <w:noProof/>
        </w:rPr>
      </w:pPr>
      <w:r w:rsidRPr="002E75F3">
        <w:rPr>
          <w:color w:val="0000FF"/>
        </w:rPr>
        <w:t xml:space="preserve">Fig. </w:t>
      </w:r>
      <w:r>
        <w:rPr>
          <w:color w:val="0000FF"/>
        </w:rPr>
        <w:t>3</w:t>
      </w:r>
      <w:r w:rsidRPr="002E75F3">
        <w:rPr>
          <w:color w:val="0000FF"/>
        </w:rPr>
        <w:t xml:space="preserve">, </w:t>
      </w:r>
      <w:proofErr w:type="gramStart"/>
      <w:r>
        <w:rPr>
          <w:color w:val="0000FF"/>
        </w:rPr>
        <w:t>Simulated</w:t>
      </w:r>
      <w:proofErr w:type="gramEnd"/>
      <w:r>
        <w:rPr>
          <w:color w:val="0000FF"/>
        </w:rPr>
        <w:t xml:space="preserve"> current distribution in the circular ring POAs: (a) the </w:t>
      </w:r>
      <w:r w:rsidRPr="00EB5F2E">
        <w:rPr>
          <w:color w:val="0000FF"/>
        </w:rPr>
        <w:t>1.2-1.6 µm ring</w:t>
      </w:r>
      <w:r>
        <w:rPr>
          <w:color w:val="0000FF"/>
        </w:rPr>
        <w:t xml:space="preserve">; (b) the </w:t>
      </w:r>
      <w:r w:rsidRPr="00EB5F2E">
        <w:rPr>
          <w:color w:val="0000FF"/>
        </w:rPr>
        <w:t>1.3-1.8 µm ring</w:t>
      </w:r>
      <w:r>
        <w:rPr>
          <w:color w:val="0000FF"/>
        </w:rPr>
        <w:t>. The induced currents are mostly at the top and bottom parts of the rings. The current densities are stronger at the edges of the inner rings. The smaller ring has a larger current density than the larger ring.</w:t>
      </w:r>
    </w:p>
    <w:p w:rsidR="002065CD" w:rsidRDefault="002065CD" w:rsidP="00484BB6">
      <w:pPr>
        <w:pStyle w:val="TextChar"/>
        <w:spacing w:line="480" w:lineRule="auto"/>
        <w:ind w:firstLine="420"/>
      </w:pPr>
      <w:r w:rsidRPr="001C2914">
        <w:rPr>
          <w:i/>
          <w:noProof/>
        </w:rPr>
        <w:t>k</w:t>
      </w:r>
      <w:r w:rsidRPr="001C2914">
        <w:rPr>
          <w:i/>
          <w:noProof/>
          <w:vertAlign w:val="subscript"/>
        </w:rPr>
        <w:t>sp</w:t>
      </w:r>
      <w:r w:rsidRPr="004E531D">
        <w:rPr>
          <w:i/>
        </w:rPr>
        <w:t xml:space="preserve"> </w:t>
      </w:r>
      <w:r>
        <w:t>can be written as</w:t>
      </w:r>
      <w:r>
        <w:fldChar w:fldCharType="begin"/>
      </w:r>
      <w:r>
        <w:instrText xml:space="preserve"> ADDIN EN.CITE &lt;EndNote&gt;&lt;Cite&gt;&lt;Author&gt;Raether&lt;/Author&gt;&lt;Year&gt;1988&lt;/Year&gt;&lt;RecNum&gt;2&lt;/RecNum&gt;&lt;DisplayText&gt;[2]&lt;/DisplayText&gt;&lt;record&gt;&lt;rec-number&gt;2&lt;/rec-number&gt;&lt;foreign-keys&gt;&lt;key app="EN" db-id="zsv9ertwoz9vw4ewstr5zafc9re5wspzd2ae" timestamp="1384974429"&gt;2&lt;/key&gt;&lt;/foreign-keys&gt;&lt;ref-type name="Book"&gt;6&lt;/ref-type&gt;&lt;contributors&gt;&lt;authors&gt;&lt;author&gt;Raether, Heinz&lt;/author&gt;&lt;/authors&gt;&lt;/contributors&gt;&lt;titles&gt;&lt;title&gt;Surface plasmons on smooth surfaces&lt;/title&gt;&lt;/titles&gt;&lt;dates&gt;&lt;year&gt;1988&lt;/year&gt;&lt;/dates&gt;&lt;publisher&gt;Springer&lt;/publisher&gt;&lt;isbn&gt;3540173633&lt;/isbn&gt;&lt;urls&gt;&lt;/urls&gt;&lt;/record&gt;&lt;/Cite&gt;&lt;/EndNote&gt;</w:instrText>
      </w:r>
      <w:r>
        <w:fldChar w:fldCharType="separate"/>
      </w:r>
      <w:r>
        <w:rPr>
          <w:noProof/>
        </w:rPr>
        <w:t>[</w:t>
      </w:r>
      <w:hyperlink w:anchor="_ENREF_2" w:tooltip="Raether, 1988 #2" w:history="1">
        <w:r w:rsidR="001F461D">
          <w:rPr>
            <w:noProof/>
          </w:rPr>
          <w:t>2</w:t>
        </w:r>
      </w:hyperlink>
      <w:r>
        <w:rPr>
          <w:noProof/>
        </w:rPr>
        <w:t>]</w:t>
      </w:r>
      <w:r>
        <w:fldChar w:fldCharType="end"/>
      </w:r>
      <w:r>
        <w:t xml:space="preserve">: </w:t>
      </w:r>
    </w:p>
    <w:bookmarkStart w:id="74" w:name="OLE_LINK112"/>
    <w:bookmarkStart w:id="75" w:name="OLE_LINK111"/>
    <w:p w:rsidR="002065CD" w:rsidRDefault="002065CD" w:rsidP="005A72F4">
      <w:pPr>
        <w:pStyle w:val="TextChar"/>
        <w:tabs>
          <w:tab w:val="left" w:pos="9360"/>
        </w:tabs>
        <w:spacing w:line="480" w:lineRule="auto"/>
        <w:ind w:firstLine="418"/>
      </w:pPr>
      <w:r w:rsidRPr="004E531D">
        <w:rPr>
          <w:position w:val="-38"/>
        </w:rPr>
        <w:object w:dxaOrig="2620" w:dyaOrig="880">
          <v:shape id="_x0000_i1029" type="#_x0000_t75" style="width:129.5pt;height:44pt" o:ole="">
            <v:imagedata r:id="rId15" o:title=""/>
          </v:shape>
          <o:OLEObject Type="Embed" ProgID="Equation.3" ShapeID="_x0000_i1029" DrawAspect="Content" ObjectID="_1548416912" r:id="rId16"/>
        </w:object>
      </w:r>
      <w:bookmarkEnd w:id="74"/>
      <w:r>
        <w:t xml:space="preserve">, </w:t>
      </w:r>
      <w:bookmarkStart w:id="76" w:name="OLE_LINK113"/>
      <w:bookmarkStart w:id="77" w:name="OLE_LINK114"/>
      <w:r>
        <w:tab/>
        <w:t>(</w:t>
      </w:r>
      <w:r w:rsidR="00EB5F2E">
        <w:t>2</w:t>
      </w:r>
      <w:r>
        <w:t>)</w:t>
      </w:r>
    </w:p>
    <w:p w:rsidR="005A72F4" w:rsidRDefault="002065CD" w:rsidP="005A72F4">
      <w:pPr>
        <w:autoSpaceDE w:val="0"/>
        <w:autoSpaceDN w:val="0"/>
        <w:adjustRightInd w:val="0"/>
        <w:snapToGrid w:val="0"/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78" w:name="OLE_LINK115"/>
      <w:bookmarkStart w:id="79" w:name="OLE_LINK116"/>
      <w:bookmarkEnd w:id="75"/>
      <w:bookmarkEnd w:id="76"/>
      <w:bookmarkEnd w:id="77"/>
      <w:proofErr w:type="gramStart"/>
      <w:r w:rsidRPr="0090002A">
        <w:rPr>
          <w:rFonts w:ascii="Times New Roman" w:hAnsi="Times New Roman" w:cs="Times New Roman"/>
          <w:sz w:val="24"/>
          <w:szCs w:val="24"/>
        </w:rPr>
        <w:t>where</w:t>
      </w:r>
      <w:proofErr w:type="gramEnd"/>
      <w:r w:rsidRPr="0090002A">
        <w:rPr>
          <w:rFonts w:ascii="Times New Roman" w:hAnsi="Times New Roman" w:cs="Times New Roman"/>
          <w:sz w:val="24"/>
          <w:szCs w:val="24"/>
        </w:rPr>
        <w:t xml:space="preserve"> </w:t>
      </w:r>
      <w:bookmarkEnd w:id="78"/>
      <w:bookmarkEnd w:id="79"/>
      <w:r w:rsidRPr="004E531D">
        <w:rPr>
          <w:rFonts w:ascii="Times New Roman" w:hAnsi="Times New Roman" w:cs="Times New Roman"/>
          <w:i/>
          <w:sz w:val="24"/>
          <w:szCs w:val="24"/>
        </w:rPr>
        <w:sym w:font="Symbol" w:char="F06C"/>
      </w:r>
      <w:r w:rsidRPr="004E531D">
        <w:rPr>
          <w:rFonts w:ascii="Times New Roman" w:hAnsi="Times New Roman" w:cs="Times New Roman"/>
          <w:i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is the free space wavelength, </w:t>
      </w:r>
      <w:r w:rsidRPr="0090002A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90002A">
        <w:rPr>
          <w:rFonts w:ascii="Times New Roman" w:hAnsi="Times New Roman" w:cs="Times New Roman"/>
          <w:i/>
          <w:sz w:val="24"/>
          <w:szCs w:val="24"/>
          <w:vertAlign w:val="subscript"/>
        </w:rPr>
        <w:t>m</w:t>
      </w:r>
      <w:r w:rsidRPr="0090002A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90002A">
        <w:rPr>
          <w:rFonts w:ascii="Times New Roman" w:hAnsi="Times New Roman" w:cs="Times New Roman"/>
          <w:sz w:val="24"/>
          <w:szCs w:val="24"/>
        </w:rPr>
        <w:t xml:space="preserve">and </w:t>
      </w:r>
      <w:r w:rsidRPr="0090002A">
        <w:rPr>
          <w:rFonts w:ascii="Times New Roman" w:hAnsi="Times New Roman" w:cs="Times New Roman"/>
          <w:i/>
          <w:sz w:val="24"/>
          <w:szCs w:val="24"/>
        </w:rPr>
        <w:sym w:font="Symbol" w:char="F065"/>
      </w:r>
      <w:proofErr w:type="spellStart"/>
      <w:r w:rsidRPr="0090002A">
        <w:rPr>
          <w:rFonts w:ascii="Times New Roman" w:hAnsi="Times New Roman" w:cs="Times New Roman"/>
          <w:i/>
          <w:sz w:val="24"/>
          <w:szCs w:val="24"/>
          <w:vertAlign w:val="subscript"/>
        </w:rPr>
        <w:t>d</w:t>
      </w:r>
      <w:r w:rsidRPr="0012175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90002A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90002A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relative permittivity</w:t>
      </w:r>
      <w:r w:rsidRPr="0090002A">
        <w:rPr>
          <w:rFonts w:ascii="Times New Roman" w:hAnsi="Times New Roman" w:cs="Times New Roman"/>
          <w:sz w:val="24"/>
          <w:szCs w:val="24"/>
        </w:rPr>
        <w:t xml:space="preserve"> of the metal and GaAs, respectively.</w:t>
      </w:r>
      <w:r w:rsidR="005A72F4">
        <w:rPr>
          <w:rFonts w:ascii="Times New Roman" w:hAnsi="Times New Roman" w:cs="Times New Roman"/>
          <w:sz w:val="24"/>
          <w:szCs w:val="24"/>
        </w:rPr>
        <w:t xml:space="preserve"> The resonant wavelength is thus:</w:t>
      </w:r>
    </w:p>
    <w:p w:rsidR="005A72F4" w:rsidRDefault="005A72F4" w:rsidP="005A72F4">
      <w:pPr>
        <w:pStyle w:val="TextChar"/>
        <w:tabs>
          <w:tab w:val="left" w:pos="9360"/>
        </w:tabs>
        <w:spacing w:line="480" w:lineRule="auto"/>
        <w:ind w:firstLine="418"/>
      </w:pPr>
      <w:r w:rsidRPr="004E531D">
        <w:rPr>
          <w:position w:val="-38"/>
        </w:rPr>
        <w:object w:dxaOrig="2780" w:dyaOrig="880">
          <v:shape id="_x0000_i1030" type="#_x0000_t75" style="width:137.5pt;height:44pt" o:ole="">
            <v:imagedata r:id="rId17" o:title=""/>
          </v:shape>
          <o:OLEObject Type="Embed" ProgID="Equation.3" ShapeID="_x0000_i1030" DrawAspect="Content" ObjectID="_1548416913" r:id="rId18"/>
        </w:object>
      </w:r>
      <w:r>
        <w:t xml:space="preserve">, </w:t>
      </w:r>
      <w:r>
        <w:tab/>
        <w:t>(3)</w:t>
      </w:r>
    </w:p>
    <w:p w:rsidR="005A72F4" w:rsidRDefault="005A72F4" w:rsidP="005A72F4">
      <w:pPr>
        <w:autoSpaceDE w:val="0"/>
        <w:autoSpaceDN w:val="0"/>
        <w:adjustRightInd w:val="0"/>
        <w:snapToGrid w:val="0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Eq. (3), a larger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5A72F4">
        <w:rPr>
          <w:rFonts w:ascii="Times New Roman" w:hAnsi="Times New Roman" w:cs="Times New Roman"/>
          <w:sz w:val="24"/>
          <w:szCs w:val="24"/>
          <w:vertAlign w:val="subscript"/>
        </w:rPr>
        <w:t>eff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lead to a longer resonant wavelength</w:t>
      </w:r>
      <w:r w:rsidR="00D9581B">
        <w:rPr>
          <w:rFonts w:ascii="Times New Roman" w:hAnsi="Times New Roman" w:cs="Times New Roman"/>
          <w:sz w:val="24"/>
          <w:szCs w:val="24"/>
        </w:rPr>
        <w:t xml:space="preserve"> </w:t>
      </w:r>
      <w:r w:rsidR="00D9581B">
        <w:rPr>
          <w:rFonts w:ascii="Times New Roman" w:hAnsi="Times New Roman" w:cs="Times New Roman"/>
          <w:sz w:val="24"/>
          <w:szCs w:val="24"/>
        </w:rPr>
        <w:sym w:font="Symbol" w:char="F06C"/>
      </w:r>
      <w:r w:rsidR="00D9581B" w:rsidRPr="00D9581B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84BB6" w:rsidRDefault="00484BB6" w:rsidP="00EB5F2E">
      <w:pPr>
        <w:pStyle w:val="TextChar"/>
        <w:spacing w:line="480" w:lineRule="auto"/>
        <w:ind w:firstLine="418"/>
      </w:pPr>
      <w:r>
        <w:t xml:space="preserve">For both rings, the current densities are higher near the edges of the inner rings. This is due to the </w:t>
      </w:r>
      <w:r w:rsidR="00EB5F2E">
        <w:t>stronger</w:t>
      </w:r>
      <w:r>
        <w:t xml:space="preserve"> E-fields </w:t>
      </w:r>
      <w:r w:rsidR="00EB5F2E">
        <w:t>inside</w:t>
      </w:r>
      <w:r>
        <w:t xml:space="preserve"> the inner rings as shown in Fig. 1. Higher current densities are induced due to the larger E-fields. The peak current densities (</w:t>
      </w:r>
      <w:bookmarkStart w:id="80" w:name="OLE_LINK4"/>
      <w:proofErr w:type="spellStart"/>
      <w:r>
        <w:t>J</w:t>
      </w:r>
      <w:r w:rsidRPr="00DE2979">
        <w:rPr>
          <w:vertAlign w:val="subscript"/>
        </w:rPr>
        <w:t>p</w:t>
      </w:r>
      <w:bookmarkEnd w:id="80"/>
      <w:proofErr w:type="spellEnd"/>
      <w:r>
        <w:t xml:space="preserve">) of the </w:t>
      </w:r>
      <w:r w:rsidRPr="008A07C0">
        <w:t xml:space="preserve">1.2-1.6 </w:t>
      </w:r>
      <w:bookmarkStart w:id="81" w:name="OLE_LINK1"/>
      <w:bookmarkStart w:id="82" w:name="OLE_LINK2"/>
      <w:bookmarkStart w:id="83" w:name="OLE_LINK3"/>
      <w:r w:rsidRPr="008A07C0">
        <w:t>µm</w:t>
      </w:r>
      <w:bookmarkEnd w:id="81"/>
      <w:bookmarkEnd w:id="82"/>
      <w:bookmarkEnd w:id="83"/>
      <w:r w:rsidRPr="008A07C0">
        <w:t xml:space="preserve"> </w:t>
      </w:r>
      <w:r>
        <w:t xml:space="preserve">ring and the </w:t>
      </w:r>
      <w:r w:rsidRPr="008A07C0">
        <w:t>1.</w:t>
      </w:r>
      <w:r>
        <w:t>3</w:t>
      </w:r>
      <w:r w:rsidRPr="008A07C0">
        <w:t>-1.</w:t>
      </w:r>
      <w:r>
        <w:t>8</w:t>
      </w:r>
      <w:r w:rsidRPr="008A07C0">
        <w:t xml:space="preserve"> µm</w:t>
      </w:r>
      <w:r>
        <w:t xml:space="preserve"> ring are 0.044 A/m and 0.039 A/m, respectively. The smaller ring has a larger </w:t>
      </w:r>
      <w:proofErr w:type="spellStart"/>
      <w:r>
        <w:t>J</w:t>
      </w:r>
      <w:r w:rsidRPr="00DE2979">
        <w:rPr>
          <w:vertAlign w:val="subscript"/>
        </w:rPr>
        <w:t>p</w:t>
      </w:r>
      <w:proofErr w:type="spellEnd"/>
      <w:r>
        <w:t xml:space="preserve"> than the larger ring. </w:t>
      </w:r>
    </w:p>
    <w:p w:rsidR="00EB5F2E" w:rsidRDefault="00484BB6" w:rsidP="00484BB6">
      <w:pPr>
        <w:pStyle w:val="TextChar"/>
        <w:spacing w:line="480" w:lineRule="auto"/>
        <w:ind w:firstLine="420"/>
      </w:pPr>
      <w:r>
        <w:lastRenderedPageBreak/>
        <w:t>To investigate the</w:t>
      </w:r>
      <w:r w:rsidR="00BC7299">
        <w:t xml:space="preserve"> surface </w:t>
      </w:r>
      <w:r>
        <w:t>current density variation with the width of the</w:t>
      </w:r>
      <w:r w:rsidR="00BC7299">
        <w:t xml:space="preserve"> metallic</w:t>
      </w:r>
      <w:r>
        <w:t xml:space="preserve"> circular ring, we simulated current densities in various rings with the same inner diameter </w:t>
      </w:r>
      <w:r w:rsidR="00037274">
        <w:t>of 1.2 µ</w:t>
      </w:r>
      <w:r w:rsidR="00F81049">
        <w:t>m</w:t>
      </w:r>
      <w:r w:rsidR="00037274">
        <w:t xml:space="preserve"> </w:t>
      </w:r>
      <w:r>
        <w:t xml:space="preserve">and different outer diameters. Figure 4 </w:t>
      </w:r>
      <w:r w:rsidR="00F02408">
        <w:t xml:space="preserve">(a) through (d) </w:t>
      </w:r>
      <w:r w:rsidR="00EB5F2E">
        <w:t>show the</w:t>
      </w:r>
      <w:r w:rsidR="00F02408">
        <w:t xml:space="preserve"> simulated </w:t>
      </w:r>
      <w:r w:rsidR="00BC7299">
        <w:t xml:space="preserve">surface </w:t>
      </w:r>
      <w:r w:rsidR="00F02408">
        <w:t>current distributions in the circular rings with the</w:t>
      </w:r>
      <w:r w:rsidR="002869F0">
        <w:t xml:space="preserve"> inner diameter</w:t>
      </w:r>
      <w:r w:rsidR="00F02408">
        <w:t xml:space="preserve"> </w:t>
      </w:r>
      <w:r w:rsidR="00115B3B" w:rsidRPr="001C2914">
        <w:rPr>
          <w:i/>
          <w:noProof/>
        </w:rPr>
        <w:t>d</w:t>
      </w:r>
      <w:r w:rsidR="00115B3B" w:rsidRPr="001C2914">
        <w:rPr>
          <w:i/>
          <w:noProof/>
          <w:vertAlign w:val="subscript"/>
        </w:rPr>
        <w:t>in</w:t>
      </w:r>
      <w:r w:rsidR="00115B3B" w:rsidRPr="00115B3B">
        <w:rPr>
          <w:i/>
        </w:rPr>
        <w:t xml:space="preserve"> = </w:t>
      </w:r>
      <w:r w:rsidR="00F02408" w:rsidRPr="00115B3B">
        <w:rPr>
          <w:i/>
        </w:rPr>
        <w:t>1.2 µm</w:t>
      </w:r>
      <w:r w:rsidR="00F02408">
        <w:t xml:space="preserve"> and the </w:t>
      </w:r>
      <w:r w:rsidR="00115B3B" w:rsidRPr="001C2914">
        <w:rPr>
          <w:i/>
          <w:noProof/>
        </w:rPr>
        <w:t>d</w:t>
      </w:r>
      <w:r w:rsidR="00115B3B" w:rsidRPr="001C2914">
        <w:rPr>
          <w:i/>
          <w:noProof/>
          <w:vertAlign w:val="subscript"/>
        </w:rPr>
        <w:t>out</w:t>
      </w:r>
      <w:r w:rsidR="00F02408">
        <w:t xml:space="preserve"> varying from 1.6 </w:t>
      </w:r>
      <w:r w:rsidR="00F02408" w:rsidRPr="008A07C0">
        <w:t>µm</w:t>
      </w:r>
      <w:r w:rsidR="00F02408">
        <w:t xml:space="preserve"> to 1.35 </w:t>
      </w:r>
      <w:r w:rsidR="00F02408" w:rsidRPr="008A07C0">
        <w:t>µm</w:t>
      </w:r>
      <w:r w:rsidR="00F02408">
        <w:t xml:space="preserve">. The peak current densities </w:t>
      </w:r>
      <w:proofErr w:type="spellStart"/>
      <w:proofErr w:type="gramStart"/>
      <w:r w:rsidR="00F02408">
        <w:t>J</w:t>
      </w:r>
      <w:r w:rsidR="00F02408" w:rsidRPr="00DE2979">
        <w:rPr>
          <w:vertAlign w:val="subscript"/>
        </w:rPr>
        <w:t>p</w:t>
      </w:r>
      <w:proofErr w:type="spellEnd"/>
      <w:proofErr w:type="gramEnd"/>
      <w:r w:rsidR="00F02408">
        <w:rPr>
          <w:vertAlign w:val="subscript"/>
        </w:rPr>
        <w:t xml:space="preserve"> </w:t>
      </w:r>
      <w:r w:rsidR="00F02408">
        <w:t xml:space="preserve">increase </w:t>
      </w:r>
      <w:r w:rsidR="00F02408" w:rsidRPr="00F02408">
        <w:t>as the</w:t>
      </w:r>
      <w:r w:rsidR="00F02408">
        <w:rPr>
          <w:vertAlign w:val="subscript"/>
        </w:rPr>
        <w:t xml:space="preserve"> </w:t>
      </w:r>
      <w:r w:rsidR="00F02408">
        <w:t xml:space="preserve">outer diameter </w:t>
      </w:r>
      <w:r w:rsidR="002869F0" w:rsidRPr="001C2914">
        <w:rPr>
          <w:i/>
          <w:noProof/>
        </w:rPr>
        <w:t>d</w:t>
      </w:r>
      <w:r w:rsidR="002869F0" w:rsidRPr="001C2914">
        <w:rPr>
          <w:i/>
          <w:noProof/>
          <w:vertAlign w:val="subscript"/>
        </w:rPr>
        <w:t>out</w:t>
      </w:r>
      <w:r w:rsidR="002869F0">
        <w:t xml:space="preserve"> </w:t>
      </w:r>
      <w:ins w:id="84" w:author="lin" w:date="2017-02-12T14:48:00Z">
        <w:r w:rsidR="00213503">
          <w:t>decreases</w:t>
        </w:r>
      </w:ins>
      <w:del w:id="85" w:author="lin" w:date="2017-02-12T14:48:00Z">
        <w:r w:rsidR="00F02408" w:rsidDel="00213503">
          <w:delText>decrease</w:delText>
        </w:r>
      </w:del>
      <w:r w:rsidR="00F02408">
        <w:t xml:space="preserve">, i.e. the </w:t>
      </w:r>
      <w:r w:rsidR="00BC7299">
        <w:t xml:space="preserve">surface </w:t>
      </w:r>
      <w:r w:rsidR="00F02408">
        <w:t>currents are loca</w:t>
      </w:r>
      <w:r w:rsidR="00F81049">
        <w:t>lized in the rings as the width</w:t>
      </w:r>
      <w:r w:rsidR="00F02408">
        <w:t xml:space="preserve"> of the rings</w:t>
      </w:r>
      <w:r w:rsidR="002443EA">
        <w:t xml:space="preserve"> (</w:t>
      </w:r>
      <w:r w:rsidR="002443EA" w:rsidRPr="001C2914">
        <w:rPr>
          <w:noProof/>
        </w:rPr>
        <w:t>W</w:t>
      </w:r>
      <w:r w:rsidR="002443EA" w:rsidRPr="001C2914">
        <w:rPr>
          <w:noProof/>
          <w:vertAlign w:val="subscript"/>
        </w:rPr>
        <w:t>ring</w:t>
      </w:r>
      <w:r w:rsidR="002443EA">
        <w:t>)</w:t>
      </w:r>
      <w:r w:rsidR="00F02408">
        <w:t xml:space="preserve"> reduce</w:t>
      </w:r>
      <w:r w:rsidR="00F81049">
        <w:t>s</w:t>
      </w:r>
      <w:r w:rsidR="00F02408">
        <w:t xml:space="preserve">. </w:t>
      </w:r>
    </w:p>
    <w:p w:rsidR="00E90C91" w:rsidRDefault="006C63CF" w:rsidP="005A72F4">
      <w:pPr>
        <w:pStyle w:val="20"/>
        <w:spacing w:line="480" w:lineRule="auto"/>
        <w:ind w:right="0"/>
        <w:jc w:val="center"/>
      </w:pPr>
      <w:r>
        <w:object w:dxaOrig="22545" w:dyaOrig="21870">
          <v:shape id="_x0000_i1031" type="#_x0000_t75" style="width:416pt;height:404.5pt" o:ole="">
            <v:imagedata r:id="rId19" o:title=""/>
          </v:shape>
          <o:OLEObject Type="Embed" ProgID="Canvas.Drawing.X" ShapeID="_x0000_i1031" DrawAspect="Content" ObjectID="_1548416914" r:id="rId20"/>
        </w:object>
      </w:r>
    </w:p>
    <w:p w:rsidR="00D956A2" w:rsidRPr="00D956A2" w:rsidRDefault="00D956A2" w:rsidP="00D956A2">
      <w:pPr>
        <w:pStyle w:val="20"/>
        <w:spacing w:line="480" w:lineRule="auto"/>
        <w:ind w:right="0" w:firstLine="360"/>
        <w:jc w:val="center"/>
        <w:rPr>
          <w:color w:val="0000FF"/>
        </w:rPr>
      </w:pPr>
      <w:r w:rsidRPr="002E75F3">
        <w:rPr>
          <w:color w:val="0000FF"/>
        </w:rPr>
        <w:t xml:space="preserve">Fig. </w:t>
      </w:r>
      <w:r w:rsidR="00A867EE">
        <w:rPr>
          <w:color w:val="0000FF"/>
        </w:rPr>
        <w:t>4</w:t>
      </w:r>
      <w:r w:rsidRPr="002E75F3">
        <w:rPr>
          <w:color w:val="0000FF"/>
        </w:rPr>
        <w:t xml:space="preserve">, </w:t>
      </w:r>
      <w:r>
        <w:rPr>
          <w:color w:val="0000FF"/>
        </w:rPr>
        <w:t xml:space="preserve">Simulated </w:t>
      </w:r>
      <w:r w:rsidR="00947FCB">
        <w:rPr>
          <w:color w:val="0000FF"/>
        </w:rPr>
        <w:t xml:space="preserve">surface current </w:t>
      </w:r>
      <w:r w:rsidR="00BC7299">
        <w:rPr>
          <w:color w:val="0000FF"/>
        </w:rPr>
        <w:t>distributions for circular rings with d</w:t>
      </w:r>
      <w:r w:rsidR="00BC7299" w:rsidRPr="00BC7299">
        <w:rPr>
          <w:color w:val="0000FF"/>
          <w:vertAlign w:val="subscript"/>
        </w:rPr>
        <w:t>in</w:t>
      </w:r>
      <w:r w:rsidR="00BC7299">
        <w:rPr>
          <w:color w:val="0000FF"/>
        </w:rPr>
        <w:t xml:space="preserve"> = 1.2 µm and various </w:t>
      </w:r>
      <w:r w:rsidR="00BC7299" w:rsidRPr="001C2914">
        <w:rPr>
          <w:noProof/>
          <w:color w:val="0000FF"/>
        </w:rPr>
        <w:t>d</w:t>
      </w:r>
      <w:r w:rsidR="00BC7299" w:rsidRPr="001C2914">
        <w:rPr>
          <w:noProof/>
          <w:color w:val="0000FF"/>
          <w:vertAlign w:val="subscript"/>
        </w:rPr>
        <w:t>out</w:t>
      </w:r>
      <w:r w:rsidR="00BC7299">
        <w:rPr>
          <w:color w:val="0000FF"/>
        </w:rPr>
        <w:t xml:space="preserve">: (a) </w:t>
      </w:r>
      <w:r w:rsidR="00BC7299" w:rsidRPr="001C2914">
        <w:rPr>
          <w:noProof/>
          <w:color w:val="0000FF"/>
        </w:rPr>
        <w:t>d</w:t>
      </w:r>
      <w:r w:rsidR="00BC7299" w:rsidRPr="001C2914">
        <w:rPr>
          <w:noProof/>
          <w:color w:val="0000FF"/>
          <w:vertAlign w:val="subscript"/>
        </w:rPr>
        <w:t>out</w:t>
      </w:r>
      <w:r w:rsidR="00BC7299">
        <w:rPr>
          <w:color w:val="0000FF"/>
        </w:rPr>
        <w:t xml:space="preserve"> = 1.6</w:t>
      </w:r>
      <w:r w:rsidR="00BC7299" w:rsidRPr="00BC7299">
        <w:rPr>
          <w:color w:val="0000FF"/>
        </w:rPr>
        <w:t xml:space="preserve"> </w:t>
      </w:r>
      <w:r w:rsidR="00BC7299" w:rsidRPr="00D956A2">
        <w:rPr>
          <w:color w:val="0000FF"/>
        </w:rPr>
        <w:t>µm</w:t>
      </w:r>
      <w:r w:rsidR="00BC7299">
        <w:rPr>
          <w:color w:val="0000FF"/>
        </w:rPr>
        <w:t xml:space="preserve">; (b) </w:t>
      </w:r>
      <w:r w:rsidR="00BC7299" w:rsidRPr="001C2914">
        <w:rPr>
          <w:noProof/>
          <w:color w:val="0000FF"/>
        </w:rPr>
        <w:t>d</w:t>
      </w:r>
      <w:r w:rsidR="00BC7299" w:rsidRPr="001C2914">
        <w:rPr>
          <w:noProof/>
          <w:color w:val="0000FF"/>
          <w:vertAlign w:val="subscript"/>
        </w:rPr>
        <w:t>out</w:t>
      </w:r>
      <w:r w:rsidR="00BC7299">
        <w:rPr>
          <w:color w:val="0000FF"/>
        </w:rPr>
        <w:t xml:space="preserve"> = 1.5 </w:t>
      </w:r>
      <w:r w:rsidR="00BC7299" w:rsidRPr="00D956A2">
        <w:rPr>
          <w:color w:val="0000FF"/>
        </w:rPr>
        <w:t>µm</w:t>
      </w:r>
      <w:r w:rsidR="00BC7299">
        <w:rPr>
          <w:color w:val="0000FF"/>
        </w:rPr>
        <w:t xml:space="preserve">; (c) </w:t>
      </w:r>
      <w:r w:rsidR="00BC7299" w:rsidRPr="001C2914">
        <w:rPr>
          <w:noProof/>
          <w:color w:val="0000FF"/>
        </w:rPr>
        <w:t>d</w:t>
      </w:r>
      <w:r w:rsidR="00BC7299" w:rsidRPr="001C2914">
        <w:rPr>
          <w:noProof/>
          <w:color w:val="0000FF"/>
          <w:vertAlign w:val="subscript"/>
        </w:rPr>
        <w:t>out</w:t>
      </w:r>
      <w:r w:rsidR="00BC7299">
        <w:rPr>
          <w:color w:val="0000FF"/>
        </w:rPr>
        <w:t xml:space="preserve"> = 1.4</w:t>
      </w:r>
      <w:r w:rsidR="00BC7299" w:rsidRPr="00BC7299">
        <w:rPr>
          <w:color w:val="0000FF"/>
        </w:rPr>
        <w:t xml:space="preserve"> </w:t>
      </w:r>
      <w:r w:rsidR="00BC7299" w:rsidRPr="00D956A2">
        <w:rPr>
          <w:color w:val="0000FF"/>
        </w:rPr>
        <w:t>µm</w:t>
      </w:r>
      <w:r w:rsidR="00BC7299">
        <w:rPr>
          <w:color w:val="0000FF"/>
        </w:rPr>
        <w:t xml:space="preserve">; (d) </w:t>
      </w:r>
      <w:r w:rsidR="00BC7299" w:rsidRPr="001C2914">
        <w:rPr>
          <w:noProof/>
          <w:color w:val="0000FF"/>
        </w:rPr>
        <w:t>d</w:t>
      </w:r>
      <w:r w:rsidR="00BC7299" w:rsidRPr="001C2914">
        <w:rPr>
          <w:noProof/>
          <w:color w:val="0000FF"/>
          <w:vertAlign w:val="subscript"/>
        </w:rPr>
        <w:t>out</w:t>
      </w:r>
      <w:r w:rsidR="00BC7299">
        <w:rPr>
          <w:color w:val="0000FF"/>
        </w:rPr>
        <w:t xml:space="preserve"> = 1.35</w:t>
      </w:r>
      <w:r w:rsidR="00BC7299" w:rsidRPr="00BC7299">
        <w:rPr>
          <w:color w:val="0000FF"/>
        </w:rPr>
        <w:t xml:space="preserve"> </w:t>
      </w:r>
      <w:r w:rsidR="00BC7299" w:rsidRPr="00D956A2">
        <w:rPr>
          <w:color w:val="0000FF"/>
        </w:rPr>
        <w:t>µm</w:t>
      </w:r>
      <w:r w:rsidR="00BC7299">
        <w:rPr>
          <w:color w:val="0000FF"/>
        </w:rPr>
        <w:t xml:space="preserve">. The peak current density </w:t>
      </w:r>
      <w:proofErr w:type="spellStart"/>
      <w:r w:rsidR="00BC7299">
        <w:rPr>
          <w:color w:val="0000FF"/>
        </w:rPr>
        <w:t>J</w:t>
      </w:r>
      <w:r w:rsidR="00BC7299" w:rsidRPr="00BC7299">
        <w:rPr>
          <w:color w:val="0000FF"/>
          <w:vertAlign w:val="subscript"/>
        </w:rPr>
        <w:t>p</w:t>
      </w:r>
      <w:proofErr w:type="spellEnd"/>
      <w:r w:rsidR="00BC7299">
        <w:rPr>
          <w:color w:val="0000FF"/>
        </w:rPr>
        <w:t xml:space="preserve"> increases with the reduced </w:t>
      </w:r>
      <w:r w:rsidR="00BC7299" w:rsidRPr="001C2914">
        <w:rPr>
          <w:noProof/>
          <w:color w:val="0000FF"/>
        </w:rPr>
        <w:t>d</w:t>
      </w:r>
      <w:r w:rsidR="00BC7299" w:rsidRPr="001C2914">
        <w:rPr>
          <w:noProof/>
          <w:color w:val="0000FF"/>
          <w:vertAlign w:val="subscript"/>
        </w:rPr>
        <w:t>out</w:t>
      </w:r>
      <w:r w:rsidR="00BC7299">
        <w:rPr>
          <w:color w:val="0000FF"/>
        </w:rPr>
        <w:t>. The surface current is localized in the metal rings</w:t>
      </w:r>
      <w:r w:rsidRPr="00D956A2">
        <w:rPr>
          <w:color w:val="0000FF"/>
        </w:rPr>
        <w:t>.</w:t>
      </w:r>
    </w:p>
    <w:p w:rsidR="007343D7" w:rsidRDefault="006832A4" w:rsidP="0053337E">
      <w:pPr>
        <w:autoSpaceDE w:val="0"/>
        <w:autoSpaceDN w:val="0"/>
        <w:adjustRightInd w:val="0"/>
        <w:snapToGrid w:val="0"/>
        <w:spacing w:before="120" w:line="480" w:lineRule="auto"/>
        <w:ind w:firstLineChars="177"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To </w:t>
      </w:r>
      <w:r w:rsidR="007343D7">
        <w:rPr>
          <w:rFonts w:ascii="Times New Roman" w:hAnsi="Times New Roman" w:cs="Times New Roman"/>
          <w:sz w:val="24"/>
          <w:szCs w:val="24"/>
        </w:rPr>
        <w:t>quantitatively investigate the</w:t>
      </w:r>
      <w:r w:rsidR="00BC7299">
        <w:rPr>
          <w:rFonts w:ascii="Times New Roman" w:hAnsi="Times New Roman" w:cs="Times New Roman"/>
          <w:sz w:val="24"/>
          <w:szCs w:val="24"/>
        </w:rPr>
        <w:t xml:space="preserve"> surface current localization effect, we calculate the average current densities (</w:t>
      </w:r>
      <w:proofErr w:type="spellStart"/>
      <w:r w:rsidR="00BC7299" w:rsidRPr="001C2914">
        <w:rPr>
          <w:rFonts w:ascii="Times New Roman" w:hAnsi="Times New Roman" w:cs="Times New Roman"/>
          <w:noProof/>
          <w:sz w:val="24"/>
          <w:szCs w:val="24"/>
        </w:rPr>
        <w:t>J</w:t>
      </w:r>
      <w:r w:rsidR="00BC7299" w:rsidRPr="001C2914">
        <w:rPr>
          <w:rFonts w:ascii="Times New Roman" w:hAnsi="Times New Roman" w:cs="Times New Roman"/>
          <w:noProof/>
          <w:sz w:val="24"/>
          <w:szCs w:val="24"/>
          <w:vertAlign w:val="subscript"/>
        </w:rPr>
        <w:t>avg</w:t>
      </w:r>
      <w:proofErr w:type="spellEnd"/>
      <w:r w:rsidR="00BC7299">
        <w:rPr>
          <w:rFonts w:ascii="Times New Roman" w:hAnsi="Times New Roman" w:cs="Times New Roman"/>
          <w:sz w:val="24"/>
          <w:szCs w:val="24"/>
        </w:rPr>
        <w:t xml:space="preserve">) by integrating the surface currents and normalizing them by their corresponding areas, i.e. </w:t>
      </w:r>
    </w:p>
    <w:bookmarkStart w:id="86" w:name="OLE_LINK14"/>
    <w:p w:rsidR="00BC7299" w:rsidRDefault="009C4782" w:rsidP="00BC7299">
      <w:pPr>
        <w:pStyle w:val="TextChar"/>
        <w:tabs>
          <w:tab w:val="left" w:pos="9360"/>
        </w:tabs>
        <w:spacing w:line="480" w:lineRule="auto"/>
        <w:ind w:firstLine="420"/>
      </w:pPr>
      <w:r w:rsidRPr="00960705">
        <w:rPr>
          <w:position w:val="-56"/>
        </w:rPr>
        <w:object w:dxaOrig="2540" w:dyaOrig="1219">
          <v:shape id="_x0000_i1032" type="#_x0000_t75" style="width:125.5pt;height:60.5pt" o:ole="">
            <v:imagedata r:id="rId21" o:title=""/>
          </v:shape>
          <o:OLEObject Type="Embed" ProgID="Equation.3" ShapeID="_x0000_i1032" DrawAspect="Content" ObjectID="_1548416915" r:id="rId22"/>
        </w:object>
      </w:r>
      <w:r w:rsidR="00BC7299">
        <w:t xml:space="preserve">, </w:t>
      </w:r>
      <w:r w:rsidR="00BC7299">
        <w:tab/>
        <w:t>(</w:t>
      </w:r>
      <w:r w:rsidR="005A72F4">
        <w:t>4</w:t>
      </w:r>
      <w:r w:rsidR="00BC7299">
        <w:t>)</w:t>
      </w:r>
    </w:p>
    <w:bookmarkEnd w:id="86"/>
    <w:p w:rsidR="00BC7299" w:rsidRPr="00520216" w:rsidRDefault="00BD4A8C" w:rsidP="00BD4A8C">
      <w:pPr>
        <w:autoSpaceDE w:val="0"/>
        <w:autoSpaceDN w:val="0"/>
        <w:adjustRightInd w:val="0"/>
        <w:snapToGrid w:val="0"/>
        <w:spacing w:before="120"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443EA">
        <w:rPr>
          <w:rFonts w:ascii="Times New Roman" w:hAnsi="Times New Roman" w:cs="Times New Roman"/>
          <w:sz w:val="24"/>
          <w:szCs w:val="24"/>
        </w:rPr>
        <w:sym w:font="Symbol" w:char="F072"/>
      </w:r>
      <w:r w:rsidR="002443EA">
        <w:rPr>
          <w:rFonts w:ascii="Times New Roman" w:hAnsi="Times New Roman" w:cs="Times New Roman"/>
          <w:sz w:val="24"/>
          <w:szCs w:val="24"/>
        </w:rPr>
        <w:t xml:space="preserve"> is the radius and </w:t>
      </w:r>
      <w:r w:rsidR="002443EA">
        <w:rPr>
          <w:rFonts w:ascii="Times New Roman" w:hAnsi="Times New Roman" w:cs="Times New Roman"/>
          <w:sz w:val="24"/>
          <w:szCs w:val="24"/>
        </w:rPr>
        <w:sym w:font="Symbol" w:char="F066"/>
      </w:r>
      <w:r w:rsidR="002443EA">
        <w:rPr>
          <w:rFonts w:ascii="Times New Roman" w:hAnsi="Times New Roman" w:cs="Times New Roman"/>
          <w:sz w:val="24"/>
          <w:szCs w:val="24"/>
        </w:rPr>
        <w:t xml:space="preserve"> is the angle, and the integral covers the area of the ring. Figure 5 shows the average current densities (</w:t>
      </w:r>
      <w:proofErr w:type="spellStart"/>
      <w:r w:rsidR="002443EA" w:rsidRPr="001C2914">
        <w:rPr>
          <w:rFonts w:ascii="Times New Roman" w:hAnsi="Times New Roman" w:cs="Times New Roman"/>
          <w:noProof/>
          <w:sz w:val="24"/>
          <w:szCs w:val="24"/>
        </w:rPr>
        <w:t>J</w:t>
      </w:r>
      <w:r w:rsidR="002443EA" w:rsidRPr="001C2914">
        <w:rPr>
          <w:rFonts w:ascii="Times New Roman" w:hAnsi="Times New Roman" w:cs="Times New Roman"/>
          <w:noProof/>
          <w:sz w:val="24"/>
          <w:szCs w:val="24"/>
          <w:vertAlign w:val="subscript"/>
        </w:rPr>
        <w:t>avg</w:t>
      </w:r>
      <w:proofErr w:type="spellEnd"/>
      <w:r w:rsidR="002443E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443EA">
        <w:rPr>
          <w:rFonts w:ascii="Times New Roman" w:hAnsi="Times New Roman" w:cs="Times New Roman"/>
          <w:sz w:val="24"/>
          <w:szCs w:val="24"/>
        </w:rPr>
        <w:t>v.s</w:t>
      </w:r>
      <w:proofErr w:type="spellEnd"/>
      <w:r w:rsidR="002443EA">
        <w:rPr>
          <w:rFonts w:ascii="Times New Roman" w:hAnsi="Times New Roman" w:cs="Times New Roman"/>
          <w:sz w:val="24"/>
          <w:szCs w:val="24"/>
        </w:rPr>
        <w:t>. the 1/W</w:t>
      </w:r>
      <w:r w:rsidR="002443EA" w:rsidRPr="002443EA">
        <w:rPr>
          <w:rFonts w:ascii="Times New Roman" w:hAnsi="Times New Roman" w:cs="Times New Roman"/>
          <w:sz w:val="24"/>
          <w:szCs w:val="24"/>
          <w:vertAlign w:val="subscript"/>
        </w:rPr>
        <w:t>ring</w:t>
      </w:r>
      <w:r w:rsidR="002443EA">
        <w:rPr>
          <w:rFonts w:ascii="Times New Roman" w:hAnsi="Times New Roman" w:cs="Times New Roman"/>
          <w:sz w:val="24"/>
          <w:szCs w:val="24"/>
        </w:rPr>
        <w:t xml:space="preserve"> plot. </w:t>
      </w:r>
      <w:r w:rsidR="00520216">
        <w:rPr>
          <w:rFonts w:ascii="Times New Roman" w:hAnsi="Times New Roman" w:cs="Times New Roman"/>
          <w:sz w:val="24"/>
          <w:szCs w:val="24"/>
        </w:rPr>
        <w:t xml:space="preserve">A linear relation is obtained between </w:t>
      </w:r>
      <w:r w:rsidR="00520216" w:rsidRPr="001C2914">
        <w:rPr>
          <w:rFonts w:ascii="Times New Roman" w:hAnsi="Times New Roman" w:cs="Times New Roman"/>
          <w:noProof/>
          <w:sz w:val="24"/>
          <w:szCs w:val="24"/>
        </w:rPr>
        <w:t>J</w:t>
      </w:r>
      <w:r w:rsidR="00520216" w:rsidRPr="001C2914">
        <w:rPr>
          <w:rFonts w:ascii="Times New Roman" w:hAnsi="Times New Roman" w:cs="Times New Roman"/>
          <w:noProof/>
          <w:sz w:val="24"/>
          <w:szCs w:val="24"/>
          <w:vertAlign w:val="subscript"/>
        </w:rPr>
        <w:t>avg</w:t>
      </w:r>
      <w:r w:rsidR="00520216">
        <w:rPr>
          <w:rFonts w:ascii="Times New Roman" w:hAnsi="Times New Roman" w:cs="Times New Roman"/>
          <w:sz w:val="24"/>
          <w:szCs w:val="24"/>
        </w:rPr>
        <w:t xml:space="preserve"> and 1/W</w:t>
      </w:r>
      <w:r w:rsidR="00520216" w:rsidRPr="002443EA">
        <w:rPr>
          <w:rFonts w:ascii="Times New Roman" w:hAnsi="Times New Roman" w:cs="Times New Roman"/>
          <w:sz w:val="24"/>
          <w:szCs w:val="24"/>
          <w:vertAlign w:val="subscript"/>
        </w:rPr>
        <w:t>ring</w:t>
      </w:r>
      <w:r w:rsidR="00520216">
        <w:rPr>
          <w:rFonts w:ascii="Times New Roman" w:hAnsi="Times New Roman" w:cs="Times New Roman"/>
          <w:sz w:val="24"/>
          <w:szCs w:val="24"/>
        </w:rPr>
        <w:t xml:space="preserve"> with a correlation coefficient greater than 0.99. This indicates a </w:t>
      </w:r>
      <w:r w:rsidR="00F81049">
        <w:rPr>
          <w:rFonts w:ascii="Times New Roman" w:hAnsi="Times New Roman" w:cs="Times New Roman"/>
          <w:sz w:val="24"/>
          <w:szCs w:val="24"/>
        </w:rPr>
        <w:t xml:space="preserve">clear </w:t>
      </w:r>
      <w:r w:rsidR="00520216">
        <w:rPr>
          <w:rFonts w:ascii="Times New Roman" w:hAnsi="Times New Roman" w:cs="Times New Roman"/>
          <w:sz w:val="24"/>
          <w:szCs w:val="24"/>
        </w:rPr>
        <w:t>surface current localization with the reduced ring width</w:t>
      </w:r>
      <w:r w:rsidR="00520216" w:rsidRPr="00520216">
        <w:rPr>
          <w:rFonts w:ascii="Times New Roman" w:hAnsi="Times New Roman" w:cs="Times New Roman"/>
          <w:sz w:val="24"/>
          <w:szCs w:val="24"/>
        </w:rPr>
        <w:t xml:space="preserve"> </w:t>
      </w:r>
      <w:r w:rsidR="00520216">
        <w:rPr>
          <w:rFonts w:ascii="Times New Roman" w:hAnsi="Times New Roman" w:cs="Times New Roman"/>
          <w:sz w:val="24"/>
          <w:szCs w:val="24"/>
        </w:rPr>
        <w:t>W</w:t>
      </w:r>
      <w:r w:rsidR="00520216" w:rsidRPr="002443EA">
        <w:rPr>
          <w:rFonts w:ascii="Times New Roman" w:hAnsi="Times New Roman" w:cs="Times New Roman"/>
          <w:sz w:val="24"/>
          <w:szCs w:val="24"/>
          <w:vertAlign w:val="subscript"/>
        </w:rPr>
        <w:t>ring</w:t>
      </w:r>
      <w:r w:rsidR="00520216">
        <w:rPr>
          <w:rFonts w:ascii="Times New Roman" w:hAnsi="Times New Roman" w:cs="Times New Roman"/>
          <w:sz w:val="24"/>
          <w:szCs w:val="24"/>
        </w:rPr>
        <w:t>.</w:t>
      </w:r>
    </w:p>
    <w:p w:rsidR="007343D7" w:rsidRDefault="00091DF7" w:rsidP="00112D78">
      <w:pPr>
        <w:autoSpaceDE w:val="0"/>
        <w:autoSpaceDN w:val="0"/>
        <w:adjustRightInd w:val="0"/>
        <w:snapToGrid w:val="0"/>
        <w:spacing w:before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object w:dxaOrig="13920" w:dyaOrig="10125">
          <v:shape id="_x0000_i1033" type="#_x0000_t75" style="width:334pt;height:242.5pt" o:ole="">
            <v:imagedata r:id="rId23" o:title=""/>
          </v:shape>
          <o:OLEObject Type="Embed" ProgID="Canvas.Drawing.X" ShapeID="_x0000_i1033" DrawAspect="Content" ObjectID="_1548416916" r:id="rId24"/>
        </w:object>
      </w:r>
    </w:p>
    <w:p w:rsidR="00112D78" w:rsidRPr="00520216" w:rsidRDefault="00520216" w:rsidP="00520216">
      <w:pPr>
        <w:autoSpaceDE w:val="0"/>
        <w:autoSpaceDN w:val="0"/>
        <w:adjustRightInd w:val="0"/>
        <w:snapToGrid w:val="0"/>
        <w:spacing w:before="120" w:line="480" w:lineRule="auto"/>
        <w:ind w:firstLineChars="177" w:firstLine="425"/>
        <w:jc w:val="center"/>
        <w:rPr>
          <w:rFonts w:ascii="Times New Roman" w:hAnsi="Times New Roman" w:cs="Times New Roman"/>
          <w:color w:val="0000FF"/>
          <w:sz w:val="24"/>
          <w:szCs w:val="24"/>
        </w:rPr>
      </w:pPr>
      <w:bookmarkStart w:id="87" w:name="OLE_LINK22"/>
      <w:bookmarkStart w:id="88" w:name="OLE_LINK23"/>
      <w:bookmarkStart w:id="89" w:name="OLE_LINK24"/>
      <w:r w:rsidRPr="00520216">
        <w:rPr>
          <w:rFonts w:ascii="Times New Roman" w:hAnsi="Times New Roman" w:cs="Times New Roman"/>
          <w:color w:val="0000FF"/>
          <w:sz w:val="24"/>
          <w:szCs w:val="24"/>
        </w:rPr>
        <w:t xml:space="preserve">Fig. </w:t>
      </w:r>
      <w:r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520216">
        <w:rPr>
          <w:rFonts w:ascii="Times New Roman" w:hAnsi="Times New Roman" w:cs="Times New Roman"/>
          <w:color w:val="0000FF"/>
          <w:sz w:val="24"/>
          <w:szCs w:val="24"/>
        </w:rPr>
        <w:t xml:space="preserve">, </w:t>
      </w:r>
      <w:proofErr w:type="gramStart"/>
      <w:r w:rsidRPr="00520216">
        <w:rPr>
          <w:rFonts w:ascii="Times New Roman" w:hAnsi="Times New Roman" w:cs="Times New Roman"/>
          <w:color w:val="0000FF"/>
          <w:sz w:val="24"/>
          <w:szCs w:val="24"/>
        </w:rPr>
        <w:t>Simulated</w:t>
      </w:r>
      <w:proofErr w:type="gramEnd"/>
      <w:r w:rsidRPr="00520216"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average </w:t>
      </w:r>
      <w:r w:rsidRPr="00520216">
        <w:rPr>
          <w:rFonts w:ascii="Times New Roman" w:hAnsi="Times New Roman" w:cs="Times New Roman"/>
          <w:color w:val="0000FF"/>
          <w:sz w:val="24"/>
          <w:szCs w:val="24"/>
        </w:rPr>
        <w:t xml:space="preserve">surface current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density </w:t>
      </w:r>
      <w:proofErr w:type="spellStart"/>
      <w:r>
        <w:rPr>
          <w:rFonts w:ascii="Times New Roman" w:hAnsi="Times New Roman" w:cs="Times New Roman"/>
          <w:color w:val="0000FF"/>
          <w:sz w:val="24"/>
          <w:szCs w:val="24"/>
        </w:rPr>
        <w:t>v.s</w:t>
      </w:r>
      <w:proofErr w:type="spellEnd"/>
      <w:r>
        <w:rPr>
          <w:rFonts w:ascii="Times New Roman" w:hAnsi="Times New Roman" w:cs="Times New Roman"/>
          <w:color w:val="0000FF"/>
          <w:sz w:val="24"/>
          <w:szCs w:val="24"/>
        </w:rPr>
        <w:t>. 1/W</w:t>
      </w:r>
      <w:r w:rsidRPr="00520216">
        <w:rPr>
          <w:rFonts w:ascii="Times New Roman" w:hAnsi="Times New Roman" w:cs="Times New Roman"/>
          <w:color w:val="0000FF"/>
          <w:sz w:val="24"/>
          <w:szCs w:val="24"/>
          <w:vertAlign w:val="subscript"/>
        </w:rPr>
        <w:t>ring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 plot. A linear relation is obtained, </w:t>
      </w:r>
      <w:bookmarkEnd w:id="87"/>
      <w:bookmarkEnd w:id="88"/>
      <w:bookmarkEnd w:id="89"/>
      <w:r>
        <w:rPr>
          <w:rFonts w:ascii="Times New Roman" w:hAnsi="Times New Roman" w:cs="Times New Roman"/>
          <w:color w:val="0000FF"/>
          <w:sz w:val="24"/>
          <w:szCs w:val="24"/>
        </w:rPr>
        <w:t>indicating the surface current localization effect with the reduced ring width.</w:t>
      </w:r>
    </w:p>
    <w:p w:rsidR="008F36D2" w:rsidRDefault="00520216" w:rsidP="0053337E">
      <w:pPr>
        <w:autoSpaceDE w:val="0"/>
        <w:autoSpaceDN w:val="0"/>
        <w:adjustRightInd w:val="0"/>
        <w:snapToGrid w:val="0"/>
        <w:spacing w:before="120" w:line="480" w:lineRule="auto"/>
        <w:ind w:firstLineChars="177"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experimentally </w:t>
      </w:r>
      <w:r w:rsidR="00F81049">
        <w:rPr>
          <w:rFonts w:ascii="Times New Roman" w:hAnsi="Times New Roman" w:cs="Times New Roman"/>
          <w:sz w:val="24"/>
          <w:szCs w:val="24"/>
        </w:rPr>
        <w:t xml:space="preserve">determine </w:t>
      </w:r>
      <w:r>
        <w:rPr>
          <w:rFonts w:ascii="Times New Roman" w:hAnsi="Times New Roman" w:cs="Times New Roman"/>
          <w:sz w:val="24"/>
          <w:szCs w:val="24"/>
        </w:rPr>
        <w:t xml:space="preserve">the surface current localization effect </w:t>
      </w:r>
      <w:r w:rsidR="00F81049">
        <w:rPr>
          <w:rFonts w:ascii="Times New Roman" w:hAnsi="Times New Roman" w:cs="Times New Roman"/>
          <w:sz w:val="24"/>
          <w:szCs w:val="24"/>
        </w:rPr>
        <w:t xml:space="preserve">on the </w:t>
      </w:r>
      <w:proofErr w:type="spellStart"/>
      <w:r w:rsidR="00F81049">
        <w:rPr>
          <w:rFonts w:ascii="Times New Roman" w:hAnsi="Times New Roman" w:cs="Times New Roman"/>
          <w:sz w:val="24"/>
          <w:szCs w:val="24"/>
        </w:rPr>
        <w:t>plasmonic</w:t>
      </w:r>
      <w:proofErr w:type="spellEnd"/>
      <w:r w:rsidR="00F81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049">
        <w:rPr>
          <w:rFonts w:ascii="Times New Roman" w:hAnsi="Times New Roman" w:cs="Times New Roman"/>
          <w:sz w:val="24"/>
          <w:szCs w:val="24"/>
        </w:rPr>
        <w:t>enhancement</w:t>
      </w:r>
      <w:proofErr w:type="gramStart"/>
      <w:ins w:id="90" w:author="lin" w:date="2017-02-12T14:51:00Z">
        <w:r w:rsidR="00F85C49">
          <w:rPr>
            <w:rFonts w:ascii="Times New Roman" w:hAnsi="Times New Roman" w:cs="Times New Roman"/>
            <w:sz w:val="24"/>
            <w:szCs w:val="24"/>
          </w:rPr>
          <w:t>,</w:t>
        </w:r>
      </w:ins>
      <w:proofErr w:type="gramEnd"/>
      <w:del w:id="91" w:author="lin" w:date="2017-02-12T14:51:00Z">
        <w:r w:rsidDel="00F85C49">
          <w:rPr>
            <w:rFonts w:ascii="Times New Roman" w:hAnsi="Times New Roman" w:cs="Times New Roman"/>
            <w:sz w:val="24"/>
            <w:szCs w:val="24"/>
          </w:rPr>
          <w:delText>.</w:delText>
        </w:r>
      </w:del>
      <w:del w:id="92" w:author="lin" w:date="2017-02-12T14:50:00Z">
        <w:r w:rsidDel="00F85C49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del w:id="93" w:author="lin" w:date="2017-02-12T14:51:00Z">
        <w:r w:rsidDel="00F85C49">
          <w:rPr>
            <w:rFonts w:ascii="Times New Roman" w:hAnsi="Times New Roman" w:cs="Times New Roman"/>
            <w:sz w:val="24"/>
            <w:szCs w:val="24"/>
          </w:rPr>
          <w:delText xml:space="preserve">We </w:delText>
        </w:r>
      </w:del>
      <w:ins w:id="94" w:author="lin" w:date="2017-02-12T14:51:00Z">
        <w:r w:rsidR="00F85C49">
          <w:rPr>
            <w:rFonts w:ascii="Times New Roman" w:hAnsi="Times New Roman" w:cs="Times New Roman"/>
            <w:sz w:val="24"/>
            <w:szCs w:val="24"/>
          </w:rPr>
          <w:t>we</w:t>
        </w:r>
        <w:proofErr w:type="spellEnd"/>
        <w:r w:rsidR="00F85C49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>
        <w:rPr>
          <w:rFonts w:ascii="Times New Roman" w:hAnsi="Times New Roman" w:cs="Times New Roman"/>
          <w:sz w:val="24"/>
          <w:szCs w:val="24"/>
        </w:rPr>
        <w:t xml:space="preserve">measured the </w:t>
      </w:r>
      <w:r w:rsidR="00975FD1">
        <w:rPr>
          <w:rFonts w:ascii="Times New Roman" w:hAnsi="Times New Roman" w:cs="Times New Roman"/>
          <w:sz w:val="24"/>
          <w:szCs w:val="24"/>
        </w:rPr>
        <w:t xml:space="preserve">photocurrent spectra of the QDIP with </w:t>
      </w:r>
      <w:bookmarkStart w:id="95" w:name="OLE_LINK25"/>
      <w:bookmarkStart w:id="96" w:name="OLE_LINK26"/>
      <w:bookmarkStart w:id="97" w:name="OLE_LINK27"/>
      <w:r w:rsidR="00975FD1">
        <w:rPr>
          <w:rFonts w:ascii="Times New Roman" w:hAnsi="Times New Roman" w:cs="Times New Roman"/>
          <w:sz w:val="24"/>
          <w:szCs w:val="24"/>
        </w:rPr>
        <w:t xml:space="preserve">the 1.3-1.8 µm ring and the </w:t>
      </w:r>
      <w:r w:rsidR="00F55EF4">
        <w:rPr>
          <w:rFonts w:ascii="Times New Roman" w:hAnsi="Times New Roman" w:cs="Times New Roman"/>
          <w:sz w:val="24"/>
          <w:szCs w:val="24"/>
        </w:rPr>
        <w:t xml:space="preserve">QDIP with the 1.2-1.6 </w:t>
      </w:r>
      <w:bookmarkStart w:id="98" w:name="OLE_LINK5"/>
      <w:bookmarkStart w:id="99" w:name="OLE_LINK6"/>
      <w:bookmarkStart w:id="100" w:name="OLE_LINK7"/>
      <w:r w:rsidR="00F55EF4">
        <w:rPr>
          <w:rFonts w:ascii="Times New Roman" w:hAnsi="Times New Roman" w:cs="Times New Roman"/>
          <w:sz w:val="24"/>
          <w:szCs w:val="24"/>
        </w:rPr>
        <w:t>µm ring</w:t>
      </w:r>
      <w:bookmarkEnd w:id="98"/>
      <w:bookmarkEnd w:id="99"/>
      <w:bookmarkEnd w:id="100"/>
      <w:r w:rsidR="00F55EF4">
        <w:rPr>
          <w:rFonts w:ascii="Times New Roman" w:hAnsi="Times New Roman" w:cs="Times New Roman"/>
          <w:sz w:val="24"/>
          <w:szCs w:val="24"/>
        </w:rPr>
        <w:t xml:space="preserve">. A reference QDIP </w:t>
      </w:r>
      <w:bookmarkEnd w:id="95"/>
      <w:bookmarkEnd w:id="96"/>
      <w:bookmarkEnd w:id="97"/>
      <w:r w:rsidR="00F55EF4">
        <w:rPr>
          <w:rFonts w:ascii="Times New Roman" w:hAnsi="Times New Roman" w:cs="Times New Roman"/>
          <w:sz w:val="24"/>
          <w:szCs w:val="24"/>
        </w:rPr>
        <w:t xml:space="preserve">without the circular </w:t>
      </w:r>
      <w:r w:rsidR="00F81049">
        <w:rPr>
          <w:rFonts w:ascii="Times New Roman" w:hAnsi="Times New Roman" w:cs="Times New Roman"/>
          <w:sz w:val="24"/>
          <w:szCs w:val="24"/>
        </w:rPr>
        <w:t xml:space="preserve">ring </w:t>
      </w:r>
      <w:r w:rsidR="00F55EF4">
        <w:rPr>
          <w:rFonts w:ascii="Times New Roman" w:hAnsi="Times New Roman" w:cs="Times New Roman"/>
          <w:sz w:val="24"/>
          <w:szCs w:val="24"/>
        </w:rPr>
        <w:t xml:space="preserve">POA structure was also measured for comparison. The photocurrent spectra measurement </w:t>
      </w:r>
      <w:ins w:id="101" w:author="lin" w:date="2017-02-12T14:52:00Z">
        <w:r w:rsidR="00F85C49">
          <w:rPr>
            <w:rFonts w:ascii="Times New Roman" w:hAnsi="Times New Roman" w:cs="Times New Roman"/>
            <w:sz w:val="24"/>
            <w:szCs w:val="24"/>
          </w:rPr>
          <w:t>following</w:t>
        </w:r>
      </w:ins>
      <w:del w:id="102" w:author="lin" w:date="2017-02-12T14:52:00Z">
        <w:r w:rsidR="00F55EF4" w:rsidDel="00F85C49">
          <w:rPr>
            <w:rFonts w:ascii="Times New Roman" w:hAnsi="Times New Roman" w:cs="Times New Roman"/>
            <w:sz w:val="24"/>
            <w:szCs w:val="24"/>
          </w:rPr>
          <w:delText>follows</w:delText>
        </w:r>
      </w:del>
      <w:r w:rsidR="00F55EF4">
        <w:rPr>
          <w:rFonts w:ascii="Times New Roman" w:hAnsi="Times New Roman" w:cs="Times New Roman"/>
          <w:sz w:val="24"/>
          <w:szCs w:val="24"/>
        </w:rPr>
        <w:t xml:space="preserve"> the same procedure </w:t>
      </w:r>
      <w:ins w:id="103" w:author="lin" w:date="2017-02-12T14:52:00Z">
        <w:r w:rsidR="00F85C49">
          <w:rPr>
            <w:rFonts w:ascii="Times New Roman" w:hAnsi="Times New Roman" w:cs="Times New Roman"/>
            <w:sz w:val="24"/>
            <w:szCs w:val="24"/>
          </w:rPr>
          <w:t xml:space="preserve">has been </w:t>
        </w:r>
      </w:ins>
      <w:r w:rsidR="00F55EF4">
        <w:rPr>
          <w:rFonts w:ascii="Times New Roman" w:hAnsi="Times New Roman" w:cs="Times New Roman"/>
          <w:sz w:val="24"/>
          <w:szCs w:val="24"/>
        </w:rPr>
        <w:lastRenderedPageBreak/>
        <w:t xml:space="preserve">reported </w:t>
      </w:r>
      <w:proofErr w:type="gramStart"/>
      <w:r w:rsidR="00F55EF4">
        <w:rPr>
          <w:rFonts w:ascii="Times New Roman" w:hAnsi="Times New Roman" w:cs="Times New Roman"/>
          <w:sz w:val="24"/>
          <w:szCs w:val="24"/>
        </w:rPr>
        <w:t>before</w:t>
      </w:r>
      <w:proofErr w:type="gramEnd"/>
      <w:r w:rsidR="001F461D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PEVuZE5vdGU+PENpdGU+PEF1dGhvcj5DYW1wYmVsbDwvQXV0aG9yPjxZZWFyPjIwMDc8L1llYXI+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</w:fldData>
        </w:fldChar>
      </w:r>
      <w:r w:rsidR="001F461D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1F461D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PEVuZE5vdGU+PENpdGU+PEF1dGhvcj5DYW1wYmVsbDwvQXV0aG9yPjxZZWFyPjIwMDc8L1llYXI+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</w:fldData>
        </w:fldChar>
      </w:r>
      <w:r w:rsidR="001F461D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1F461D">
        <w:rPr>
          <w:rFonts w:ascii="Times New Roman" w:hAnsi="Times New Roman" w:cs="Times New Roman"/>
          <w:sz w:val="24"/>
          <w:szCs w:val="24"/>
        </w:rPr>
      </w:r>
      <w:r w:rsidR="001F461D">
        <w:rPr>
          <w:rFonts w:ascii="Times New Roman" w:hAnsi="Times New Roman" w:cs="Times New Roman"/>
          <w:sz w:val="24"/>
          <w:szCs w:val="24"/>
        </w:rPr>
        <w:fldChar w:fldCharType="end"/>
      </w:r>
      <w:r w:rsidR="001F461D">
        <w:rPr>
          <w:rFonts w:ascii="Times New Roman" w:hAnsi="Times New Roman" w:cs="Times New Roman"/>
          <w:sz w:val="24"/>
          <w:szCs w:val="24"/>
        </w:rPr>
      </w:r>
      <w:r w:rsidR="001F461D">
        <w:rPr>
          <w:rFonts w:ascii="Times New Roman" w:hAnsi="Times New Roman" w:cs="Times New Roman"/>
          <w:sz w:val="24"/>
          <w:szCs w:val="24"/>
        </w:rPr>
        <w:fldChar w:fldCharType="separate"/>
      </w:r>
      <w:r w:rsidR="001F461D">
        <w:rPr>
          <w:rFonts w:ascii="Times New Roman" w:hAnsi="Times New Roman" w:cs="Times New Roman"/>
          <w:noProof/>
          <w:sz w:val="24"/>
          <w:szCs w:val="24"/>
        </w:rPr>
        <w:t>[</w:t>
      </w:r>
      <w:hyperlink w:anchor="_ENREF_42" w:tooltip="Campbell, 2007 #126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42</w:t>
        </w:r>
      </w:hyperlink>
      <w:r w:rsidR="001F461D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hyperlink w:anchor="_ENREF_43" w:tooltip="Lu, 2007 #40" w:history="1">
        <w:r w:rsidR="001F461D">
          <w:rPr>
            <w:rFonts w:ascii="Times New Roman" w:hAnsi="Times New Roman" w:cs="Times New Roman"/>
            <w:noProof/>
            <w:sz w:val="24"/>
            <w:szCs w:val="24"/>
          </w:rPr>
          <w:t>43</w:t>
        </w:r>
      </w:hyperlink>
      <w:r w:rsidR="001F461D">
        <w:rPr>
          <w:rFonts w:ascii="Times New Roman" w:hAnsi="Times New Roman" w:cs="Times New Roman"/>
          <w:noProof/>
          <w:sz w:val="24"/>
          <w:szCs w:val="24"/>
        </w:rPr>
        <w:t>]</w:t>
      </w:r>
      <w:r w:rsidR="001F461D">
        <w:rPr>
          <w:rFonts w:ascii="Times New Roman" w:hAnsi="Times New Roman" w:cs="Times New Roman"/>
          <w:sz w:val="24"/>
          <w:szCs w:val="24"/>
        </w:rPr>
        <w:fldChar w:fldCharType="end"/>
      </w:r>
      <w:r w:rsidR="00F55EF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20216" w:rsidRDefault="00F55EF4" w:rsidP="0053337E">
      <w:pPr>
        <w:autoSpaceDE w:val="0"/>
        <w:autoSpaceDN w:val="0"/>
        <w:adjustRightInd w:val="0"/>
        <w:snapToGrid w:val="0"/>
        <w:spacing w:before="120" w:line="480" w:lineRule="auto"/>
        <w:ind w:firstLineChars="177"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6 shows the </w:t>
      </w:r>
      <w:r w:rsidRPr="001C2914">
        <w:rPr>
          <w:rFonts w:ascii="Times New Roman" w:hAnsi="Times New Roman" w:cs="Times New Roman"/>
          <w:noProof/>
          <w:sz w:val="24"/>
          <w:szCs w:val="24"/>
        </w:rPr>
        <w:t>measure</w:t>
      </w:r>
      <w:r w:rsidR="001C2914">
        <w:rPr>
          <w:rFonts w:ascii="Times New Roman" w:hAnsi="Times New Roman" w:cs="Times New Roman"/>
          <w:noProof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photocurrent</w:t>
      </w:r>
      <w:r w:rsidR="00443720">
        <w:rPr>
          <w:rFonts w:ascii="Times New Roman" w:hAnsi="Times New Roman" w:cs="Times New Roman"/>
          <w:sz w:val="24"/>
          <w:szCs w:val="24"/>
        </w:rPr>
        <w:t xml:space="preserve"> spectra. </w:t>
      </w:r>
      <w:r w:rsidR="00A83CDA">
        <w:rPr>
          <w:rFonts w:ascii="Times New Roman" w:hAnsi="Times New Roman" w:cs="Times New Roman"/>
          <w:sz w:val="24"/>
          <w:szCs w:val="24"/>
        </w:rPr>
        <w:t xml:space="preserve">The QDIP with </w:t>
      </w:r>
      <w:bookmarkStart w:id="104" w:name="OLE_LINK15"/>
      <w:bookmarkStart w:id="105" w:name="OLE_LINK16"/>
      <w:r w:rsidR="0061433B">
        <w:rPr>
          <w:rFonts w:ascii="Times New Roman" w:hAnsi="Times New Roman" w:cs="Times New Roman"/>
          <w:sz w:val="24"/>
          <w:szCs w:val="24"/>
        </w:rPr>
        <w:t xml:space="preserve">the </w:t>
      </w:r>
      <w:bookmarkStart w:id="106" w:name="OLE_LINK11"/>
      <w:r w:rsidR="0061433B">
        <w:rPr>
          <w:rFonts w:ascii="Times New Roman" w:hAnsi="Times New Roman" w:cs="Times New Roman"/>
          <w:sz w:val="24"/>
          <w:szCs w:val="24"/>
        </w:rPr>
        <w:t>1</w:t>
      </w:r>
      <w:bookmarkStart w:id="107" w:name="OLE_LINK8"/>
      <w:r w:rsidR="0061433B">
        <w:rPr>
          <w:rFonts w:ascii="Times New Roman" w:hAnsi="Times New Roman" w:cs="Times New Roman"/>
          <w:sz w:val="24"/>
          <w:szCs w:val="24"/>
        </w:rPr>
        <w:t xml:space="preserve">.2-1.6 µm ring </w:t>
      </w:r>
      <w:bookmarkEnd w:id="104"/>
      <w:bookmarkEnd w:id="105"/>
      <w:bookmarkEnd w:id="106"/>
      <w:bookmarkEnd w:id="107"/>
      <w:r w:rsidR="0061433B">
        <w:rPr>
          <w:rFonts w:ascii="Times New Roman" w:hAnsi="Times New Roman" w:cs="Times New Roman"/>
          <w:sz w:val="24"/>
          <w:szCs w:val="24"/>
        </w:rPr>
        <w:t>shows a higher enhancement than the QDIP with</w:t>
      </w:r>
      <w:ins w:id="108" w:author="lin" w:date="2017-02-12T14:53:00Z">
        <w:r w:rsidR="007467F7">
          <w:rPr>
            <w:rFonts w:ascii="Times New Roman" w:hAnsi="Times New Roman" w:cs="Times New Roman"/>
            <w:sz w:val="24"/>
            <w:szCs w:val="24"/>
          </w:rPr>
          <w:t xml:space="preserve"> the</w:t>
        </w:r>
      </w:ins>
      <w:r w:rsidR="0061433B">
        <w:rPr>
          <w:rFonts w:ascii="Times New Roman" w:hAnsi="Times New Roman" w:cs="Times New Roman"/>
          <w:sz w:val="24"/>
          <w:szCs w:val="24"/>
        </w:rPr>
        <w:t xml:space="preserve"> </w:t>
      </w:r>
      <w:bookmarkStart w:id="109" w:name="OLE_LINK12"/>
      <w:bookmarkStart w:id="110" w:name="OLE_LINK13"/>
      <w:r w:rsidR="00065066">
        <w:rPr>
          <w:rFonts w:ascii="Times New Roman" w:hAnsi="Times New Roman" w:cs="Times New Roman"/>
          <w:sz w:val="24"/>
          <w:szCs w:val="24"/>
        </w:rPr>
        <w:t>1.3-1.8 µm ring</w:t>
      </w:r>
      <w:bookmarkEnd w:id="109"/>
      <w:bookmarkEnd w:id="110"/>
      <w:r w:rsidR="00065066" w:rsidRPr="008F36D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8F36D2" w:rsidRPr="008F36D2">
        <w:rPr>
          <w:rFonts w:ascii="Times New Roman" w:hAnsi="Times New Roman" w:cs="Times New Roman"/>
          <w:color w:val="000000" w:themeColor="text1"/>
          <w:sz w:val="24"/>
          <w:szCs w:val="24"/>
        </w:rPr>
        <w:t>The 1.2-1.6 µm ring enhances the photocurrent in a slightly shorter wavelength than that of the1.3-1.8 µm ring</w:t>
      </w:r>
      <w:r w:rsidR="005A72F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This is due to the smaller ring width, which leads to a short </w:t>
      </w:r>
      <w:proofErr w:type="spellStart"/>
      <w:r w:rsidR="005A72F4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="005A72F4" w:rsidRPr="005A72F4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eff</w:t>
      </w:r>
      <w:proofErr w:type="spellEnd"/>
      <w:r w:rsidR="005A72F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Eq. (3). </w:t>
      </w:r>
      <w:r w:rsidR="00065066">
        <w:rPr>
          <w:rFonts w:ascii="Times New Roman" w:hAnsi="Times New Roman" w:cs="Times New Roman"/>
          <w:sz w:val="24"/>
          <w:szCs w:val="24"/>
        </w:rPr>
        <w:t xml:space="preserve">The photocurrent enhancement ratio of the 1.2-1.6 µm ring to the 1.3-1.8 </w:t>
      </w:r>
      <w:bookmarkStart w:id="111" w:name="OLE_LINK19"/>
      <w:bookmarkStart w:id="112" w:name="OLE_LINK20"/>
      <w:bookmarkStart w:id="113" w:name="OLE_LINK21"/>
      <w:r w:rsidR="00065066">
        <w:rPr>
          <w:rFonts w:ascii="Times New Roman" w:hAnsi="Times New Roman" w:cs="Times New Roman"/>
          <w:sz w:val="24"/>
          <w:szCs w:val="24"/>
        </w:rPr>
        <w:t>µm</w:t>
      </w:r>
      <w:bookmarkEnd w:id="111"/>
      <w:bookmarkEnd w:id="112"/>
      <w:bookmarkEnd w:id="113"/>
      <w:r w:rsidR="00065066">
        <w:rPr>
          <w:rFonts w:ascii="Times New Roman" w:hAnsi="Times New Roman" w:cs="Times New Roman"/>
          <w:sz w:val="24"/>
          <w:szCs w:val="24"/>
        </w:rPr>
        <w:t xml:space="preserve"> ring (i.e. the photocurrent of the QDIP with </w:t>
      </w:r>
      <w:bookmarkStart w:id="114" w:name="OLE_LINK17"/>
      <w:bookmarkStart w:id="115" w:name="OLE_LINK18"/>
      <w:r w:rsidR="00065066">
        <w:rPr>
          <w:rFonts w:ascii="Times New Roman" w:hAnsi="Times New Roman" w:cs="Times New Roman"/>
          <w:sz w:val="24"/>
          <w:szCs w:val="24"/>
        </w:rPr>
        <w:t xml:space="preserve">the 1.2-1.6 µm ring </w:t>
      </w:r>
      <w:bookmarkEnd w:id="114"/>
      <w:bookmarkEnd w:id="115"/>
      <w:r w:rsidR="00065066">
        <w:rPr>
          <w:rFonts w:ascii="Times New Roman" w:hAnsi="Times New Roman" w:cs="Times New Roman"/>
          <w:sz w:val="24"/>
          <w:szCs w:val="24"/>
        </w:rPr>
        <w:t xml:space="preserve">over that of </w:t>
      </w:r>
      <w:bookmarkStart w:id="116" w:name="_GoBack"/>
      <w:bookmarkEnd w:id="116"/>
      <w:r w:rsidR="00065066">
        <w:rPr>
          <w:rFonts w:ascii="Times New Roman" w:hAnsi="Times New Roman" w:cs="Times New Roman"/>
          <w:sz w:val="24"/>
          <w:szCs w:val="24"/>
        </w:rPr>
        <w:t xml:space="preserve">1.3-1.8 µm ring) is measured to be 1.4 at the wavelength of 9.2 µm. This is consistent with the </w:t>
      </w:r>
      <w:r w:rsidR="008F36D2">
        <w:rPr>
          <w:rFonts w:ascii="Times New Roman" w:hAnsi="Times New Roman" w:cs="Times New Roman"/>
          <w:sz w:val="24"/>
          <w:szCs w:val="24"/>
        </w:rPr>
        <w:t xml:space="preserve">simulated </w:t>
      </w:r>
      <w:r w:rsidR="00065066">
        <w:rPr>
          <w:rFonts w:ascii="Times New Roman" w:hAnsi="Times New Roman" w:cs="Times New Roman"/>
          <w:sz w:val="24"/>
          <w:szCs w:val="24"/>
        </w:rPr>
        <w:t>surface current square (i.e. |I|</w:t>
      </w:r>
      <w:r w:rsidR="00065066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065066">
        <w:rPr>
          <w:rFonts w:ascii="Times New Roman" w:hAnsi="Times New Roman" w:cs="Times New Roman"/>
          <w:sz w:val="24"/>
          <w:szCs w:val="24"/>
        </w:rPr>
        <w:t xml:space="preserve">) ratio </w:t>
      </w:r>
      <w:r w:rsidR="008F36D2">
        <w:rPr>
          <w:rFonts w:ascii="Times New Roman" w:hAnsi="Times New Roman" w:cs="Times New Roman"/>
          <w:sz w:val="24"/>
          <w:szCs w:val="24"/>
        </w:rPr>
        <w:t>of</w:t>
      </w:r>
      <w:r w:rsidR="00065066">
        <w:rPr>
          <w:rFonts w:ascii="Times New Roman" w:hAnsi="Times New Roman" w:cs="Times New Roman"/>
          <w:sz w:val="24"/>
          <w:szCs w:val="24"/>
        </w:rPr>
        <w:t xml:space="preserve"> the two rings. This verifies that the localized surface current</w:t>
      </w:r>
      <w:r w:rsidR="008F36D2">
        <w:rPr>
          <w:rFonts w:ascii="Times New Roman" w:hAnsi="Times New Roman" w:cs="Times New Roman"/>
          <w:sz w:val="24"/>
          <w:szCs w:val="24"/>
        </w:rPr>
        <w:t xml:space="preserve"> can lead to a higher enhancement in LWIR QDIPs. </w:t>
      </w:r>
    </w:p>
    <w:p w:rsidR="00520216" w:rsidRDefault="008F36D2" w:rsidP="008F36D2">
      <w:pPr>
        <w:autoSpaceDE w:val="0"/>
        <w:autoSpaceDN w:val="0"/>
        <w:adjustRightInd w:val="0"/>
        <w:snapToGrid w:val="0"/>
        <w:spacing w:before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object w:dxaOrig="14085" w:dyaOrig="9900">
          <v:shape id="_x0000_i1034" type="#_x0000_t75" style="width:434pt;height:305pt" o:ole="">
            <v:imagedata r:id="rId25" o:title=""/>
          </v:shape>
          <o:OLEObject Type="Embed" ProgID="Canvas.Drawing.X" ShapeID="_x0000_i1034" DrawAspect="Content" ObjectID="_1548416917" r:id="rId26"/>
        </w:object>
      </w:r>
    </w:p>
    <w:p w:rsidR="00112D78" w:rsidRDefault="008F36D2" w:rsidP="0053337E">
      <w:pPr>
        <w:autoSpaceDE w:val="0"/>
        <w:autoSpaceDN w:val="0"/>
        <w:adjustRightInd w:val="0"/>
        <w:snapToGrid w:val="0"/>
        <w:spacing w:before="120" w:line="480" w:lineRule="auto"/>
        <w:ind w:firstLineChars="177" w:firstLine="425"/>
        <w:rPr>
          <w:rFonts w:ascii="Times New Roman" w:hAnsi="Times New Roman" w:cs="Times New Roman"/>
          <w:sz w:val="24"/>
          <w:szCs w:val="24"/>
        </w:rPr>
      </w:pPr>
      <w:r w:rsidRPr="00520216">
        <w:rPr>
          <w:rFonts w:ascii="Times New Roman" w:hAnsi="Times New Roman" w:cs="Times New Roman"/>
          <w:color w:val="0000FF"/>
          <w:sz w:val="24"/>
          <w:szCs w:val="24"/>
        </w:rPr>
        <w:t xml:space="preserve">Fig. </w:t>
      </w:r>
      <w:r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520216">
        <w:rPr>
          <w:rFonts w:ascii="Times New Roman" w:hAnsi="Times New Roman" w:cs="Times New Roman"/>
          <w:color w:val="0000FF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Measured photocurrent spectra of the </w:t>
      </w:r>
      <w:bookmarkStart w:id="117" w:name="OLE_LINK32"/>
      <w:bookmarkStart w:id="118" w:name="OLE_LINK33"/>
      <w:r>
        <w:rPr>
          <w:rFonts w:ascii="Times New Roman" w:hAnsi="Times New Roman" w:cs="Times New Roman"/>
          <w:color w:val="0000FF"/>
          <w:sz w:val="24"/>
          <w:szCs w:val="24"/>
        </w:rPr>
        <w:t xml:space="preserve">QDIP with the </w:t>
      </w:r>
      <w:r w:rsidRPr="008F36D2">
        <w:rPr>
          <w:rFonts w:ascii="Times New Roman" w:hAnsi="Times New Roman" w:cs="Times New Roman"/>
          <w:color w:val="0000FF"/>
          <w:sz w:val="24"/>
          <w:szCs w:val="24"/>
        </w:rPr>
        <w:t xml:space="preserve">1.2-1.6 µm ring </w:t>
      </w:r>
      <w:bookmarkEnd w:id="117"/>
      <w:bookmarkEnd w:id="118"/>
      <w:r w:rsidRPr="008F36D2">
        <w:rPr>
          <w:rFonts w:ascii="Times New Roman" w:hAnsi="Times New Roman" w:cs="Times New Roman"/>
          <w:color w:val="0000FF"/>
          <w:sz w:val="24"/>
          <w:szCs w:val="24"/>
        </w:rPr>
        <w:t xml:space="preserve">and the QDIP with the 1.3-1.8 µm ring compared with the reference QDIP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without the circular ring POA structure. The QDIP with the </w:t>
      </w:r>
      <w:bookmarkStart w:id="119" w:name="OLE_LINK41"/>
      <w:bookmarkStart w:id="120" w:name="OLE_LINK42"/>
      <w:bookmarkStart w:id="121" w:name="OLE_LINK43"/>
      <w:r w:rsidRPr="008F36D2">
        <w:rPr>
          <w:rFonts w:ascii="Times New Roman" w:hAnsi="Times New Roman" w:cs="Times New Roman"/>
          <w:color w:val="0000FF"/>
          <w:sz w:val="24"/>
          <w:szCs w:val="24"/>
        </w:rPr>
        <w:t>1.2-1.6 µm ring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 </w:t>
      </w:r>
      <w:bookmarkEnd w:id="119"/>
      <w:bookmarkEnd w:id="120"/>
      <w:bookmarkEnd w:id="121"/>
      <w:r>
        <w:rPr>
          <w:rFonts w:ascii="Times New Roman" w:hAnsi="Times New Roman" w:cs="Times New Roman"/>
          <w:color w:val="0000FF"/>
          <w:sz w:val="24"/>
          <w:szCs w:val="24"/>
        </w:rPr>
        <w:t xml:space="preserve">shows a higher enhancement that that with the </w:t>
      </w:r>
      <w:bookmarkStart w:id="122" w:name="OLE_LINK44"/>
      <w:bookmarkStart w:id="123" w:name="OLE_LINK45"/>
      <w:r w:rsidRPr="008F36D2">
        <w:rPr>
          <w:rFonts w:ascii="Times New Roman" w:hAnsi="Times New Roman" w:cs="Times New Roman"/>
          <w:color w:val="0000FF"/>
          <w:sz w:val="24"/>
          <w:szCs w:val="24"/>
        </w:rPr>
        <w:t>1.</w:t>
      </w:r>
      <w:r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8F36D2">
        <w:rPr>
          <w:rFonts w:ascii="Times New Roman" w:hAnsi="Times New Roman" w:cs="Times New Roman"/>
          <w:color w:val="0000FF"/>
          <w:sz w:val="24"/>
          <w:szCs w:val="24"/>
        </w:rPr>
        <w:t>-1.</w:t>
      </w:r>
      <w:r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8F36D2">
        <w:rPr>
          <w:rFonts w:ascii="Times New Roman" w:hAnsi="Times New Roman" w:cs="Times New Roman"/>
          <w:color w:val="0000FF"/>
          <w:sz w:val="24"/>
          <w:szCs w:val="24"/>
        </w:rPr>
        <w:t xml:space="preserve"> µm ring</w:t>
      </w:r>
      <w:bookmarkEnd w:id="122"/>
      <w:bookmarkEnd w:id="123"/>
      <w:r>
        <w:rPr>
          <w:rFonts w:ascii="Times New Roman" w:hAnsi="Times New Roman" w:cs="Times New Roman"/>
          <w:color w:val="0000FF"/>
          <w:sz w:val="24"/>
          <w:szCs w:val="24"/>
        </w:rPr>
        <w:t xml:space="preserve">. </w:t>
      </w:r>
      <w:bookmarkStart w:id="124" w:name="OLE_LINK46"/>
      <w:bookmarkStart w:id="125" w:name="OLE_LINK47"/>
      <w:r>
        <w:rPr>
          <w:rFonts w:ascii="Times New Roman" w:hAnsi="Times New Roman" w:cs="Times New Roman"/>
          <w:color w:val="0000FF"/>
          <w:sz w:val="24"/>
          <w:szCs w:val="24"/>
        </w:rPr>
        <w:t xml:space="preserve">The </w:t>
      </w:r>
      <w:r w:rsidRPr="008F36D2">
        <w:rPr>
          <w:rFonts w:ascii="Times New Roman" w:hAnsi="Times New Roman" w:cs="Times New Roman"/>
          <w:color w:val="0000FF"/>
          <w:sz w:val="24"/>
          <w:szCs w:val="24"/>
        </w:rPr>
        <w:t>1.2-1.6 µm ring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 enhances the photocurrent in a slightly shorter wavelength than that of the</w:t>
      </w:r>
      <w:r w:rsidRPr="008F36D2">
        <w:rPr>
          <w:rFonts w:ascii="Times New Roman" w:hAnsi="Times New Roman" w:cs="Times New Roman"/>
          <w:color w:val="0000FF"/>
          <w:sz w:val="24"/>
          <w:szCs w:val="24"/>
        </w:rPr>
        <w:t>1.</w:t>
      </w:r>
      <w:r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8F36D2">
        <w:rPr>
          <w:rFonts w:ascii="Times New Roman" w:hAnsi="Times New Roman" w:cs="Times New Roman"/>
          <w:color w:val="0000FF"/>
          <w:sz w:val="24"/>
          <w:szCs w:val="24"/>
        </w:rPr>
        <w:t>-1.</w:t>
      </w:r>
      <w:r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8F36D2">
        <w:rPr>
          <w:rFonts w:ascii="Times New Roman" w:hAnsi="Times New Roman" w:cs="Times New Roman"/>
          <w:color w:val="0000FF"/>
          <w:sz w:val="24"/>
          <w:szCs w:val="24"/>
        </w:rPr>
        <w:t xml:space="preserve"> µm </w:t>
      </w:r>
      <w:r w:rsidRPr="008F36D2">
        <w:rPr>
          <w:rFonts w:ascii="Times New Roman" w:hAnsi="Times New Roman" w:cs="Times New Roman"/>
          <w:color w:val="0000FF"/>
          <w:sz w:val="24"/>
          <w:szCs w:val="24"/>
        </w:rPr>
        <w:lastRenderedPageBreak/>
        <w:t>ring</w:t>
      </w:r>
      <w:bookmarkEnd w:id="124"/>
      <w:bookmarkEnd w:id="125"/>
      <w:r>
        <w:rPr>
          <w:rFonts w:ascii="Times New Roman" w:hAnsi="Times New Roman" w:cs="Times New Roman"/>
          <w:color w:val="0000FF"/>
          <w:sz w:val="24"/>
          <w:szCs w:val="24"/>
        </w:rPr>
        <w:t xml:space="preserve">. </w:t>
      </w:r>
    </w:p>
    <w:p w:rsidR="00551DD1" w:rsidRPr="00E04FA0" w:rsidRDefault="00551DD1" w:rsidP="003469BA">
      <w:pPr>
        <w:pStyle w:val="a3"/>
        <w:numPr>
          <w:ilvl w:val="0"/>
          <w:numId w:val="1"/>
        </w:numPr>
        <w:spacing w:line="480" w:lineRule="auto"/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Conclusion</w:t>
      </w:r>
    </w:p>
    <w:p w:rsidR="007E0BE2" w:rsidRDefault="00136FF9" w:rsidP="007A40B7">
      <w:pPr>
        <w:pStyle w:val="TextChar"/>
        <w:tabs>
          <w:tab w:val="left" w:pos="0"/>
        </w:tabs>
        <w:spacing w:line="480" w:lineRule="auto"/>
        <w:ind w:firstLineChars="177" w:firstLine="425"/>
      </w:pPr>
      <w:r w:rsidRPr="00982E5E">
        <w:t xml:space="preserve">In conclusion, </w:t>
      </w:r>
      <w:r w:rsidR="00C972F6">
        <w:t xml:space="preserve">we </w:t>
      </w:r>
      <w:r w:rsidR="007E0BE2">
        <w:t xml:space="preserve">report circular ring POA enhanced </w:t>
      </w:r>
      <w:r w:rsidR="007A40B7" w:rsidRPr="007A40B7">
        <w:t>LWIR QDIP</w:t>
      </w:r>
      <w:r w:rsidR="007E0BE2">
        <w:t xml:space="preserve">s. The E-field and the surface current distributions are simulated </w:t>
      </w:r>
      <w:r w:rsidR="00F81049">
        <w:t>with</w:t>
      </w:r>
      <w:r w:rsidR="007E0BE2">
        <w:t xml:space="preserve"> different inner and outer</w:t>
      </w:r>
      <w:r w:rsidR="007A40B7">
        <w:t xml:space="preserve"> </w:t>
      </w:r>
      <w:r w:rsidR="007E0BE2">
        <w:t xml:space="preserve">ring diameters. </w:t>
      </w:r>
      <w:r w:rsidR="005A72F4">
        <w:t xml:space="preserve">The E-field is found to be confined inside the circular ring with stronger E-field closer to the inner edges of the circular rings. The surface current densities increase as the widths of the rings </w:t>
      </w:r>
      <w:r w:rsidR="00F81049">
        <w:t>decrease</w:t>
      </w:r>
      <w:r w:rsidR="005A72F4">
        <w:t xml:space="preserve">, </w:t>
      </w:r>
      <w:bookmarkStart w:id="126" w:name="OLE_LINK51"/>
      <w:bookmarkStart w:id="127" w:name="OLE_LINK52"/>
      <w:r w:rsidR="005A72F4">
        <w:t>l</w:t>
      </w:r>
      <w:bookmarkStart w:id="128" w:name="OLE_LINK53"/>
      <w:r w:rsidR="005A72F4">
        <w:t xml:space="preserve">eading to a localized surface current. The </w:t>
      </w:r>
      <w:r w:rsidR="00753048">
        <w:t xml:space="preserve">average surface current densities are found to be inversely proportional to the width of the ring. </w:t>
      </w:r>
      <w:bookmarkEnd w:id="126"/>
      <w:bookmarkEnd w:id="127"/>
      <w:r w:rsidR="00B45BD7">
        <w:t>T</w:t>
      </w:r>
      <w:bookmarkEnd w:id="128"/>
      <w:r w:rsidR="00B45BD7">
        <w:t xml:space="preserve">o investigate the effect of the surface current localization on the enhancement to LWIR photodetectors, </w:t>
      </w:r>
      <w:bookmarkStart w:id="129" w:name="OLE_LINK48"/>
      <w:bookmarkStart w:id="130" w:name="OLE_LINK49"/>
      <w:bookmarkStart w:id="131" w:name="OLE_LINK50"/>
      <w:r w:rsidR="00B45BD7">
        <w:t xml:space="preserve">circular ring POA </w:t>
      </w:r>
      <w:bookmarkEnd w:id="129"/>
      <w:bookmarkEnd w:id="130"/>
      <w:bookmarkEnd w:id="131"/>
      <w:r w:rsidR="00B45BD7">
        <w:t xml:space="preserve">enhanced LWIR QDIPs were fabricated. The photocurrent spectra were measured and compared. </w:t>
      </w:r>
      <w:bookmarkStart w:id="132" w:name="OLE_LINK54"/>
      <w:bookmarkStart w:id="133" w:name="OLE_LINK55"/>
      <w:bookmarkStart w:id="134" w:name="OLE_LINK56"/>
      <w:r w:rsidR="00B45BD7">
        <w:t xml:space="preserve">The circular ring POA with stronger surface current localization shows a higher enhancement. </w:t>
      </w:r>
      <w:bookmarkEnd w:id="132"/>
      <w:bookmarkEnd w:id="133"/>
      <w:bookmarkEnd w:id="134"/>
      <w:r w:rsidR="00532C0C">
        <w:t xml:space="preserve">This not only verifies the POA is a dominating enhancement </w:t>
      </w:r>
      <w:r w:rsidR="00532C0C" w:rsidRPr="001C2914">
        <w:rPr>
          <w:noProof/>
        </w:rPr>
        <w:t>factor,</w:t>
      </w:r>
      <w:r w:rsidR="00532C0C">
        <w:t xml:space="preserve"> but also demonstrates the effect of the </w:t>
      </w:r>
      <w:r w:rsidR="00532C0C" w:rsidRPr="00CF12F0">
        <w:t>surface current localization</w:t>
      </w:r>
      <w:r w:rsidR="00532C0C">
        <w:t xml:space="preserve"> on the </w:t>
      </w:r>
      <w:proofErr w:type="spellStart"/>
      <w:r w:rsidR="00532C0C">
        <w:t>plasmonic</w:t>
      </w:r>
      <w:proofErr w:type="spellEnd"/>
      <w:r w:rsidR="00532C0C">
        <w:t xml:space="preserve"> enhancement.</w:t>
      </w:r>
    </w:p>
    <w:p w:rsidR="00C955DE" w:rsidRPr="00F35E86" w:rsidRDefault="00C955DE" w:rsidP="00164C01">
      <w:pPr>
        <w:spacing w:before="120" w:line="480" w:lineRule="auto"/>
        <w:rPr>
          <w:rFonts w:ascii="Times New Roman" w:hAnsi="Times New Roman" w:cs="Times New Roman"/>
          <w:sz w:val="28"/>
          <w:szCs w:val="28"/>
        </w:rPr>
      </w:pPr>
      <w:r w:rsidRPr="00F35E86">
        <w:rPr>
          <w:rFonts w:ascii="Times New Roman" w:hAnsi="Times New Roman" w:cs="Times New Roman"/>
          <w:sz w:val="28"/>
          <w:szCs w:val="28"/>
        </w:rPr>
        <w:t>Acknowledgement</w:t>
      </w:r>
    </w:p>
    <w:p w:rsidR="00136FF9" w:rsidRDefault="00E50C10" w:rsidP="007A40B7">
      <w:pPr>
        <w:pStyle w:val="TextChar"/>
        <w:tabs>
          <w:tab w:val="left" w:pos="0"/>
        </w:tabs>
        <w:spacing w:line="480" w:lineRule="auto"/>
        <w:ind w:firstLineChars="177" w:firstLine="425"/>
      </w:pPr>
      <w:r>
        <w:t xml:space="preserve">The authors appreciate Applied </w:t>
      </w:r>
      <w:proofErr w:type="spellStart"/>
      <w:r>
        <w:t>NanoFemto</w:t>
      </w:r>
      <w:proofErr w:type="spellEnd"/>
      <w:r>
        <w:t xml:space="preserve"> Technologies LLC (ANFT)’s support of MBE growth of the QD samples. </w:t>
      </w:r>
    </w:p>
    <w:p w:rsidR="003279AD" w:rsidRDefault="00E50C10" w:rsidP="007A40B7">
      <w:pPr>
        <w:pStyle w:val="TextChar"/>
        <w:tabs>
          <w:tab w:val="left" w:pos="0"/>
        </w:tabs>
        <w:spacing w:line="480" w:lineRule="auto"/>
        <w:ind w:firstLineChars="177" w:firstLine="425"/>
      </w:pPr>
      <w:r>
        <w:t xml:space="preserve">Conflict of Interest: </w:t>
      </w:r>
      <w:proofErr w:type="spellStart"/>
      <w:r>
        <w:t>Xuejun</w:t>
      </w:r>
      <w:proofErr w:type="spellEnd"/>
      <w:r>
        <w:t xml:space="preserve"> Lu is </w:t>
      </w:r>
      <w:r w:rsidR="00C35375">
        <w:t>a</w:t>
      </w:r>
      <w:r>
        <w:t xml:space="preserve"> co-</w:t>
      </w:r>
      <w:r w:rsidR="00AE5AA6">
        <w:t>founder</w:t>
      </w:r>
      <w:r>
        <w:t xml:space="preserve"> of ANFT. The authors declare no competing financial interest.</w:t>
      </w:r>
      <w:r w:rsidR="003279AD">
        <w:t xml:space="preserve"> </w:t>
      </w:r>
    </w:p>
    <w:p w:rsidR="003469BA" w:rsidRPr="00F35E86" w:rsidRDefault="003469BA" w:rsidP="003469BA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Reference</w:t>
      </w:r>
    </w:p>
    <w:p w:rsidR="001F461D" w:rsidRPr="001F461D" w:rsidRDefault="00CA31C7" w:rsidP="001F461D">
      <w:pPr>
        <w:pStyle w:val="EndNoteBibliography"/>
        <w:ind w:left="720" w:hanging="720"/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 w:rsidR="00861BC2" w:rsidRPr="00BC4F3E">
        <w:rPr>
          <w:rFonts w:ascii="Times New Roman" w:hAnsi="Times New Roman" w:cs="Times New Roman"/>
          <w:sz w:val="28"/>
          <w:szCs w:val="28"/>
        </w:rPr>
        <w:instrText xml:space="preserve"> ADDIN EN.REFLIST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35" w:name="_ENREF_1"/>
      <w:r w:rsidR="001F461D" w:rsidRPr="001F461D">
        <w:t>[1]</w:t>
      </w:r>
      <w:r w:rsidR="001F461D" w:rsidRPr="001F461D">
        <w:tab/>
        <w:t xml:space="preserve">R. H. Ritchie, "Plasma Losses by Fast Electrons in Thin Films," </w:t>
      </w:r>
      <w:r w:rsidR="001F461D" w:rsidRPr="001F461D">
        <w:rPr>
          <w:i/>
        </w:rPr>
        <w:t xml:space="preserve">Physical Review, </w:t>
      </w:r>
      <w:r w:rsidR="001F461D" w:rsidRPr="001F461D">
        <w:t>vol. 106, pp. 874-881, 06/01/ 1957.</w:t>
      </w:r>
      <w:bookmarkEnd w:id="135"/>
    </w:p>
    <w:p w:rsidR="001F461D" w:rsidRPr="001F461D" w:rsidRDefault="001F461D" w:rsidP="001F461D">
      <w:pPr>
        <w:pStyle w:val="EndNoteBibliography"/>
        <w:ind w:left="720" w:hanging="720"/>
      </w:pPr>
      <w:bookmarkStart w:id="136" w:name="_ENREF_2"/>
      <w:r w:rsidRPr="001F461D">
        <w:t>[2]</w:t>
      </w:r>
      <w:r w:rsidRPr="001F461D">
        <w:tab/>
        <w:t xml:space="preserve">H. Raether, </w:t>
      </w:r>
      <w:r w:rsidRPr="001F461D">
        <w:rPr>
          <w:i/>
        </w:rPr>
        <w:t>Surface plasmons on smooth surfaces</w:t>
      </w:r>
      <w:r w:rsidRPr="001F461D">
        <w:t>: Springer, 1988.</w:t>
      </w:r>
      <w:bookmarkEnd w:id="136"/>
    </w:p>
    <w:p w:rsidR="001F461D" w:rsidRPr="001F461D" w:rsidRDefault="001F461D" w:rsidP="001F461D">
      <w:pPr>
        <w:pStyle w:val="EndNoteBibliography"/>
        <w:ind w:left="720" w:hanging="720"/>
      </w:pPr>
      <w:bookmarkStart w:id="137" w:name="_ENREF_3"/>
      <w:r w:rsidRPr="001F461D">
        <w:t>[3]</w:t>
      </w:r>
      <w:r w:rsidRPr="001F461D">
        <w:tab/>
        <w:t xml:space="preserve">T. W. Ebbesen, H. Lezec, H. Ghaemi, T. Thio, and P. Wolff, "Extraordinary optical transmission through sub-wavelength hole arrays," </w:t>
      </w:r>
      <w:r w:rsidRPr="001F461D">
        <w:rPr>
          <w:i/>
        </w:rPr>
        <w:t xml:space="preserve">Nature, </w:t>
      </w:r>
      <w:r w:rsidRPr="001F461D">
        <w:t>vol. 391, pp. 667-669, 1998.</w:t>
      </w:r>
      <w:bookmarkEnd w:id="137"/>
    </w:p>
    <w:p w:rsidR="001F461D" w:rsidRPr="001F461D" w:rsidRDefault="001F461D" w:rsidP="001F461D">
      <w:pPr>
        <w:pStyle w:val="EndNoteBibliography"/>
        <w:ind w:left="720" w:hanging="720"/>
      </w:pPr>
      <w:bookmarkStart w:id="138" w:name="_ENREF_4"/>
      <w:r w:rsidRPr="001F461D">
        <w:t>[4]</w:t>
      </w:r>
      <w:r w:rsidRPr="001F461D">
        <w:tab/>
        <w:t xml:space="preserve">K. Kneipp and H. Kneipp, "SERS signals at the </w:t>
      </w:r>
      <w:r w:rsidRPr="001C2914">
        <w:t>anti Stokes</w:t>
      </w:r>
      <w:r w:rsidRPr="001F461D">
        <w:t xml:space="preserve"> side of the excitation laser in extremely high local optical fields of silver and gold nanoclusters," </w:t>
      </w:r>
      <w:r w:rsidRPr="001F461D">
        <w:rPr>
          <w:i/>
        </w:rPr>
        <w:t xml:space="preserve">Faraday Discuss, </w:t>
      </w:r>
      <w:r w:rsidRPr="001F461D">
        <w:t>vol. 132, pp. 27-33; discussion 85-94, 2006.</w:t>
      </w:r>
      <w:bookmarkEnd w:id="138"/>
    </w:p>
    <w:p w:rsidR="001F461D" w:rsidRPr="001F461D" w:rsidRDefault="001F461D" w:rsidP="001F461D">
      <w:pPr>
        <w:pStyle w:val="EndNoteBibliography"/>
        <w:ind w:left="720" w:hanging="720"/>
      </w:pPr>
      <w:bookmarkStart w:id="139" w:name="_ENREF_5"/>
      <w:r w:rsidRPr="001F461D">
        <w:t>[5]</w:t>
      </w:r>
      <w:r w:rsidRPr="001F461D">
        <w:tab/>
        <w:t xml:space="preserve">A. Campion and P. Kambhampati, "Surface-enhanced Raman scattering," </w:t>
      </w:r>
      <w:r w:rsidRPr="001F461D">
        <w:rPr>
          <w:i/>
        </w:rPr>
        <w:t xml:space="preserve">Chemical Society Reviews, </w:t>
      </w:r>
      <w:r w:rsidRPr="001F461D">
        <w:t>vol. 27, pp. 241-250, 1998.</w:t>
      </w:r>
      <w:bookmarkEnd w:id="139"/>
    </w:p>
    <w:p w:rsidR="001F461D" w:rsidRPr="001F461D" w:rsidRDefault="001F461D" w:rsidP="001F461D">
      <w:pPr>
        <w:pStyle w:val="EndNoteBibliography"/>
        <w:ind w:left="720" w:hanging="720"/>
      </w:pPr>
      <w:bookmarkStart w:id="140" w:name="_ENREF_6"/>
      <w:r w:rsidRPr="001F461D">
        <w:lastRenderedPageBreak/>
        <w:t>[6]</w:t>
      </w:r>
      <w:r w:rsidRPr="001F461D">
        <w:tab/>
        <w:t xml:space="preserve">I. Talian, K. B. Mogensen, A. Oriňák, D. Kaniansky, and J. Hübner, "Surface-enhanced Raman spectroscopy on novel black silicon-based nanostructured surfaces," </w:t>
      </w:r>
      <w:r w:rsidRPr="001F461D">
        <w:rPr>
          <w:i/>
        </w:rPr>
        <w:t xml:space="preserve">Journal of Raman Spectroscopy, </w:t>
      </w:r>
      <w:r w:rsidRPr="001F461D">
        <w:t>vol. 40, pp. 982-986, 2009.</w:t>
      </w:r>
      <w:bookmarkEnd w:id="140"/>
    </w:p>
    <w:p w:rsidR="001F461D" w:rsidRPr="001F461D" w:rsidRDefault="001F461D" w:rsidP="001F461D">
      <w:pPr>
        <w:pStyle w:val="EndNoteBibliography"/>
        <w:ind w:left="720" w:hanging="720"/>
      </w:pPr>
      <w:bookmarkStart w:id="141" w:name="_ENREF_7"/>
      <w:r w:rsidRPr="001F461D">
        <w:t>[7]</w:t>
      </w:r>
      <w:r w:rsidRPr="001F461D">
        <w:tab/>
        <w:t xml:space="preserve">Y. C. Cao, R. Jin, and C. A. Mirkin, "Nanoparticles with Raman Spectroscopic Fingerprints for DNA and RNA Detection," </w:t>
      </w:r>
      <w:r w:rsidRPr="001F461D">
        <w:rPr>
          <w:i/>
        </w:rPr>
        <w:t xml:space="preserve">Science, </w:t>
      </w:r>
      <w:r w:rsidRPr="001F461D">
        <w:t>vol. 297, pp. 1536-1540, 2002-08-30 00:00:00 2002.</w:t>
      </w:r>
      <w:bookmarkEnd w:id="141"/>
    </w:p>
    <w:p w:rsidR="001F461D" w:rsidRPr="001F461D" w:rsidRDefault="001F461D" w:rsidP="001F461D">
      <w:pPr>
        <w:pStyle w:val="EndNoteBibliography"/>
        <w:ind w:left="720" w:hanging="720"/>
      </w:pPr>
      <w:bookmarkStart w:id="142" w:name="_ENREF_8"/>
      <w:r w:rsidRPr="001F461D">
        <w:t>[8]</w:t>
      </w:r>
      <w:r w:rsidRPr="001F461D">
        <w:tab/>
        <w:t xml:space="preserve">W. L. Barnes, A. Dereux, and T. W. Ebbesen, "Surface plasmon subwavelength optics," </w:t>
      </w:r>
      <w:r w:rsidRPr="001F461D">
        <w:rPr>
          <w:i/>
        </w:rPr>
        <w:t xml:space="preserve">Nature, </w:t>
      </w:r>
      <w:r w:rsidRPr="001F461D">
        <w:t>vol. 424, pp. 824-830, 2003.</w:t>
      </w:r>
      <w:bookmarkEnd w:id="142"/>
    </w:p>
    <w:p w:rsidR="001F461D" w:rsidRPr="001F461D" w:rsidRDefault="001F461D" w:rsidP="001F461D">
      <w:pPr>
        <w:pStyle w:val="EndNoteBibliography"/>
        <w:ind w:left="720" w:hanging="720"/>
      </w:pPr>
      <w:bookmarkStart w:id="143" w:name="_ENREF_9"/>
      <w:r w:rsidRPr="001F461D">
        <w:t>[9]</w:t>
      </w:r>
      <w:r w:rsidRPr="001F461D">
        <w:tab/>
        <w:t xml:space="preserve">H. A. Atwater and A. Polman, "Plasmonics for improved photovoltaic devices," </w:t>
      </w:r>
      <w:r w:rsidRPr="001F461D">
        <w:rPr>
          <w:i/>
        </w:rPr>
        <w:t xml:space="preserve">Nat Mater, </w:t>
      </w:r>
      <w:r w:rsidRPr="001F461D">
        <w:t>vol. 9, pp. 205-213, 03//print 2010.</w:t>
      </w:r>
      <w:bookmarkEnd w:id="143"/>
    </w:p>
    <w:p w:rsidR="001F461D" w:rsidRPr="001F461D" w:rsidRDefault="001F461D" w:rsidP="001F461D">
      <w:pPr>
        <w:pStyle w:val="EndNoteBibliography"/>
        <w:ind w:left="720" w:hanging="720"/>
      </w:pPr>
      <w:bookmarkStart w:id="144" w:name="_ENREF_10"/>
      <w:r w:rsidRPr="001F461D">
        <w:t>[10]</w:t>
      </w:r>
      <w:r w:rsidRPr="001F461D">
        <w:tab/>
        <w:t xml:space="preserve">K. R. Catchpole and A. Polman, "Plasmonic solar cells," </w:t>
      </w:r>
      <w:r w:rsidRPr="001F461D">
        <w:rPr>
          <w:i/>
        </w:rPr>
        <w:t xml:space="preserve">Optics Express, </w:t>
      </w:r>
      <w:r w:rsidRPr="001F461D">
        <w:t>vol. 16, pp. 21793-21800, 2008/12/22 2008.</w:t>
      </w:r>
      <w:bookmarkEnd w:id="144"/>
    </w:p>
    <w:p w:rsidR="001F461D" w:rsidRPr="001F461D" w:rsidRDefault="001F461D" w:rsidP="001F461D">
      <w:pPr>
        <w:pStyle w:val="EndNoteBibliography"/>
        <w:ind w:left="720" w:hanging="720"/>
      </w:pPr>
      <w:bookmarkStart w:id="145" w:name="_ENREF_11"/>
      <w:r w:rsidRPr="001F461D">
        <w:t>[11]</w:t>
      </w:r>
      <w:r w:rsidRPr="001F461D">
        <w:tab/>
        <w:t xml:space="preserve">J. Homola, S. S. Yee, and G. Gauglitz, "Surface plasmon resonance sensors: review," </w:t>
      </w:r>
      <w:r w:rsidRPr="001F461D">
        <w:rPr>
          <w:i/>
        </w:rPr>
        <w:t xml:space="preserve">Sensors and Actuators B: Chemical, </w:t>
      </w:r>
      <w:r w:rsidRPr="001F461D">
        <w:t>vol. 54, pp. 3-15, 1999.</w:t>
      </w:r>
      <w:bookmarkEnd w:id="145"/>
    </w:p>
    <w:p w:rsidR="001F461D" w:rsidRPr="001F461D" w:rsidRDefault="001F461D" w:rsidP="001F461D">
      <w:pPr>
        <w:pStyle w:val="EndNoteBibliography"/>
        <w:ind w:left="720" w:hanging="720"/>
      </w:pPr>
      <w:bookmarkStart w:id="146" w:name="_ENREF_12"/>
      <w:r w:rsidRPr="001F461D">
        <w:t>[12]</w:t>
      </w:r>
      <w:r w:rsidRPr="001F461D">
        <w:tab/>
        <w:t xml:space="preserve">P. Vasinajindakaw, J. Vaillancourt, G. Gu, R. Liu, Y. Ling, and X. Lu, "A Fano-type interference enhanced quantum dot infrared photodetector," </w:t>
      </w:r>
      <w:r w:rsidRPr="001F461D">
        <w:rPr>
          <w:i/>
        </w:rPr>
        <w:t xml:space="preserve">Applied Physics Letters, </w:t>
      </w:r>
      <w:r w:rsidRPr="001F461D">
        <w:t>vol. 98, pp. 211111-211111-3, 2011.</w:t>
      </w:r>
      <w:bookmarkEnd w:id="146"/>
    </w:p>
    <w:p w:rsidR="001F461D" w:rsidRPr="001F461D" w:rsidRDefault="001F461D" w:rsidP="001F461D">
      <w:pPr>
        <w:pStyle w:val="EndNoteBibliography"/>
        <w:ind w:left="720" w:hanging="720"/>
      </w:pPr>
      <w:bookmarkStart w:id="147" w:name="_ENREF_13"/>
      <w:r w:rsidRPr="001F461D">
        <w:t>[13]</w:t>
      </w:r>
      <w:r w:rsidRPr="001F461D">
        <w:tab/>
        <w:t>C.-C. Chang, Y. D. Sharma, Y.-S. Kim, J. A. Bur, R. V. Shenoi, S. Krishna</w:t>
      </w:r>
      <w:r w:rsidRPr="001F461D">
        <w:rPr>
          <w:i/>
        </w:rPr>
        <w:t>, et al.</w:t>
      </w:r>
      <w:r w:rsidRPr="001F461D">
        <w:t xml:space="preserve">, "A surface plasmon enhanced infrared photodetector based on InAs quantum dots," </w:t>
      </w:r>
      <w:r w:rsidRPr="001F461D">
        <w:rPr>
          <w:i/>
        </w:rPr>
        <w:t xml:space="preserve">Nano letters, </w:t>
      </w:r>
      <w:r w:rsidRPr="001F461D">
        <w:t>vol. 10, pp. 1704-1709, 2010.</w:t>
      </w:r>
      <w:bookmarkEnd w:id="147"/>
    </w:p>
    <w:p w:rsidR="001F461D" w:rsidRPr="001F461D" w:rsidRDefault="001F461D" w:rsidP="001F461D">
      <w:pPr>
        <w:pStyle w:val="EndNoteBibliography"/>
        <w:ind w:left="720" w:hanging="720"/>
      </w:pPr>
      <w:bookmarkStart w:id="148" w:name="_ENREF_14"/>
      <w:r w:rsidRPr="001F461D">
        <w:t>[14]</w:t>
      </w:r>
      <w:r w:rsidRPr="001F461D">
        <w:tab/>
        <w:t xml:space="preserve">W. Wu, A. Bonakdar, and H. Mohseni, "Plasmonic enhanced quantum </w:t>
      </w:r>
      <w:r w:rsidRPr="001C2914">
        <w:t>well infrared</w:t>
      </w:r>
      <w:r w:rsidRPr="001F461D">
        <w:t xml:space="preserve"> photodetector with high </w:t>
      </w:r>
      <w:r w:rsidRPr="001C2914">
        <w:t>detectivity</w:t>
      </w:r>
      <w:r w:rsidRPr="001F461D">
        <w:t xml:space="preserve">," </w:t>
      </w:r>
      <w:r w:rsidRPr="001F461D">
        <w:rPr>
          <w:i/>
        </w:rPr>
        <w:t xml:space="preserve">Applied Physics Letters, </w:t>
      </w:r>
      <w:r w:rsidRPr="001F461D">
        <w:t>vol. 96, pp. 161107-161107-3, 2010.</w:t>
      </w:r>
      <w:bookmarkEnd w:id="148"/>
    </w:p>
    <w:p w:rsidR="001F461D" w:rsidRPr="001F461D" w:rsidRDefault="001F461D" w:rsidP="001F461D">
      <w:pPr>
        <w:pStyle w:val="EndNoteBibliography"/>
        <w:ind w:left="720" w:hanging="720"/>
      </w:pPr>
      <w:bookmarkStart w:id="149" w:name="_ENREF_15"/>
      <w:r w:rsidRPr="001F461D">
        <w:t>[15]</w:t>
      </w:r>
      <w:r w:rsidRPr="001F461D">
        <w:tab/>
        <w:t xml:space="preserve">G. Gu, J. Vaillancourt, P. Vasinajindakaw, and X. Lu, "Backside-configured surface plasmonic structure with over 40 times photocurrent enhancement," </w:t>
      </w:r>
      <w:r w:rsidRPr="001F461D">
        <w:rPr>
          <w:i/>
        </w:rPr>
        <w:t xml:space="preserve">Semiconductor Science and Technology, </w:t>
      </w:r>
      <w:r w:rsidRPr="001F461D">
        <w:t>vol. 28, p. 105005, 2013.</w:t>
      </w:r>
      <w:bookmarkEnd w:id="149"/>
    </w:p>
    <w:p w:rsidR="001F461D" w:rsidRPr="001F461D" w:rsidRDefault="001F461D" w:rsidP="001F461D">
      <w:pPr>
        <w:pStyle w:val="EndNoteBibliography"/>
        <w:ind w:left="720" w:hanging="720"/>
      </w:pPr>
      <w:bookmarkStart w:id="150" w:name="_ENREF_16"/>
      <w:r w:rsidRPr="001F461D">
        <w:t>[16]</w:t>
      </w:r>
      <w:r w:rsidRPr="001F461D">
        <w:tab/>
        <w:t xml:space="preserve">L. Novotny and N. van Hulst, "Antennas for light," </w:t>
      </w:r>
      <w:r w:rsidRPr="001F461D">
        <w:rPr>
          <w:i/>
        </w:rPr>
        <w:t xml:space="preserve">Nat Photon, </w:t>
      </w:r>
      <w:r w:rsidRPr="001F461D">
        <w:t>vol. 5, pp. 83-90, 02//print 2011.</w:t>
      </w:r>
      <w:bookmarkEnd w:id="150"/>
    </w:p>
    <w:p w:rsidR="001F461D" w:rsidRPr="001F461D" w:rsidRDefault="001F461D" w:rsidP="001F461D">
      <w:pPr>
        <w:pStyle w:val="EndNoteBibliography"/>
        <w:ind w:left="720" w:hanging="720"/>
      </w:pPr>
      <w:bookmarkStart w:id="151" w:name="_ENREF_17"/>
      <w:r w:rsidRPr="001F461D">
        <w:t>[17]</w:t>
      </w:r>
      <w:r w:rsidRPr="001F461D">
        <w:tab/>
        <w:t xml:space="preserve">P. Bharadwaj, B. Deutsch, and L. Novotny, "Optical Antennas," </w:t>
      </w:r>
      <w:r w:rsidRPr="001F461D">
        <w:rPr>
          <w:i/>
        </w:rPr>
        <w:t xml:space="preserve">Advances in Optics and Photonics, </w:t>
      </w:r>
      <w:r w:rsidRPr="001F461D">
        <w:t>vol. 1, pp. 438-483, 2009/11/01 2009.</w:t>
      </w:r>
      <w:bookmarkEnd w:id="151"/>
    </w:p>
    <w:p w:rsidR="001F461D" w:rsidRPr="001F461D" w:rsidRDefault="001F461D" w:rsidP="001F461D">
      <w:pPr>
        <w:pStyle w:val="EndNoteBibliography"/>
        <w:ind w:left="720" w:hanging="720"/>
      </w:pPr>
      <w:bookmarkStart w:id="152" w:name="_ENREF_18"/>
      <w:r w:rsidRPr="001F461D">
        <w:t>[18]</w:t>
      </w:r>
      <w:r w:rsidRPr="001F461D">
        <w:tab/>
        <w:t>A. E. Krasnok, I. S. Maksymov, A. I. Denisyuk, P. A. Belov, A. E. Miroshnichenko, C. R. Simovski</w:t>
      </w:r>
      <w:r w:rsidRPr="001F461D">
        <w:rPr>
          <w:i/>
        </w:rPr>
        <w:t>, et al.</w:t>
      </w:r>
      <w:r w:rsidRPr="001F461D">
        <w:t xml:space="preserve">, "Optical nanoantennas," </w:t>
      </w:r>
      <w:r w:rsidRPr="001F461D">
        <w:rPr>
          <w:i/>
        </w:rPr>
        <w:t xml:space="preserve">Physics-Uspekhi, </w:t>
      </w:r>
      <w:r w:rsidRPr="001F461D">
        <w:t>vol. 56, p. 539, 2013.</w:t>
      </w:r>
      <w:bookmarkEnd w:id="152"/>
    </w:p>
    <w:p w:rsidR="001F461D" w:rsidRPr="001F461D" w:rsidRDefault="001F461D" w:rsidP="001F461D">
      <w:pPr>
        <w:pStyle w:val="EndNoteBibliography"/>
        <w:ind w:left="720" w:hanging="720"/>
      </w:pPr>
      <w:bookmarkStart w:id="153" w:name="_ENREF_19"/>
      <w:r w:rsidRPr="001F461D">
        <w:t>[19]</w:t>
      </w:r>
      <w:r w:rsidRPr="001F461D">
        <w:tab/>
        <w:t xml:space="preserve">T. Kalkbrenner, U. Håkanson, A. Schädle, S. Burger, C. Henkel, and V. Sandoghdar, "Optical Microscopy via Spectral Modifications of a Nanoantenna," </w:t>
      </w:r>
      <w:r w:rsidRPr="001F461D">
        <w:rPr>
          <w:i/>
        </w:rPr>
        <w:t xml:space="preserve">Physical Review Letters, </w:t>
      </w:r>
      <w:r w:rsidRPr="001F461D">
        <w:t>vol. 95, p. 200801, 11/07/ 2005.</w:t>
      </w:r>
      <w:bookmarkEnd w:id="153"/>
    </w:p>
    <w:p w:rsidR="001F461D" w:rsidRPr="001F461D" w:rsidRDefault="001F461D" w:rsidP="001F461D">
      <w:pPr>
        <w:pStyle w:val="EndNoteBibliography"/>
        <w:ind w:left="720" w:hanging="720"/>
      </w:pPr>
      <w:bookmarkStart w:id="154" w:name="_ENREF_20"/>
      <w:r w:rsidRPr="001F461D">
        <w:t>[20]</w:t>
      </w:r>
      <w:r w:rsidRPr="001F461D">
        <w:tab/>
        <w:t xml:space="preserve">V. Giannini, A. I. Fernández-Domínguez, S. C. Heck, and S. A. Maier, "Plasmonic Nanoantennas: Fundamentals and Their Use in Controlling the Radiative Properties of Nanoemitters," </w:t>
      </w:r>
      <w:r w:rsidRPr="001F461D">
        <w:rPr>
          <w:i/>
        </w:rPr>
        <w:t xml:space="preserve">Chemical Reviews, </w:t>
      </w:r>
      <w:r w:rsidRPr="001F461D">
        <w:t>vol. 111, pp. 3888-3912, 2011/06/08 2011.</w:t>
      </w:r>
      <w:bookmarkEnd w:id="154"/>
    </w:p>
    <w:p w:rsidR="001F461D" w:rsidRPr="001F461D" w:rsidRDefault="001F461D" w:rsidP="001F461D">
      <w:pPr>
        <w:pStyle w:val="EndNoteBibliography"/>
        <w:ind w:left="720" w:hanging="720"/>
      </w:pPr>
      <w:bookmarkStart w:id="155" w:name="_ENREF_21"/>
      <w:r w:rsidRPr="001F461D">
        <w:t>[21]</w:t>
      </w:r>
      <w:r w:rsidRPr="001F461D">
        <w:tab/>
        <w:t xml:space="preserve">T. Kosako, Y. Kadoya, and H. F. Hofmann, "Directional control of light by a nano-optical Yagi–Uda antenna," </w:t>
      </w:r>
      <w:r w:rsidRPr="001F461D">
        <w:rPr>
          <w:i/>
        </w:rPr>
        <w:t xml:space="preserve">Nature Photonics, </w:t>
      </w:r>
      <w:r w:rsidRPr="001F461D">
        <w:t>vol. 4, pp. 312-315, 2010.</w:t>
      </w:r>
      <w:bookmarkEnd w:id="155"/>
    </w:p>
    <w:p w:rsidR="001F461D" w:rsidRPr="001F461D" w:rsidRDefault="001F461D" w:rsidP="001F461D">
      <w:pPr>
        <w:pStyle w:val="EndNoteBibliography"/>
        <w:ind w:left="720" w:hanging="720"/>
      </w:pPr>
      <w:bookmarkStart w:id="156" w:name="_ENREF_22"/>
      <w:r w:rsidRPr="001F461D">
        <w:t>[22]</w:t>
      </w:r>
      <w:r w:rsidRPr="001F461D">
        <w:tab/>
        <w:t xml:space="preserve">C. T. Middlebrook, P. M. Krenz, B. A. Lail, and G. D. Boreman, "Infrared phased‐array antenna," </w:t>
      </w:r>
      <w:r w:rsidRPr="001F461D">
        <w:rPr>
          <w:i/>
        </w:rPr>
        <w:t xml:space="preserve">Microwave and Optical Technology Letters, </w:t>
      </w:r>
      <w:r w:rsidRPr="001F461D">
        <w:t>vol. 50, pp. 719-723, 2008.</w:t>
      </w:r>
      <w:bookmarkEnd w:id="156"/>
    </w:p>
    <w:p w:rsidR="001F461D" w:rsidRPr="001F461D" w:rsidRDefault="001F461D" w:rsidP="001F461D">
      <w:pPr>
        <w:pStyle w:val="EndNoteBibliography"/>
        <w:ind w:left="720" w:hanging="720"/>
      </w:pPr>
      <w:bookmarkStart w:id="157" w:name="_ENREF_23"/>
      <w:r w:rsidRPr="001F461D">
        <w:t>[23]</w:t>
      </w:r>
      <w:r w:rsidRPr="001F461D">
        <w:tab/>
        <w:t xml:space="preserve">G. Gu, J. Vaillancourt, and X. Lu, "Analysis of near-field components of a plasmonic optical antenna and their contribution to quantum dot infrared photodetector enhancement," </w:t>
      </w:r>
      <w:r w:rsidRPr="001F461D">
        <w:rPr>
          <w:i/>
        </w:rPr>
        <w:t xml:space="preserve">Optics Express, </w:t>
      </w:r>
      <w:r w:rsidRPr="001F461D">
        <w:t>vol. 22, pp. 24970-24976, 2014/10/20 2014.</w:t>
      </w:r>
      <w:bookmarkEnd w:id="157"/>
    </w:p>
    <w:p w:rsidR="001F461D" w:rsidRPr="001F461D" w:rsidRDefault="001F461D" w:rsidP="001F461D">
      <w:pPr>
        <w:pStyle w:val="EndNoteBibliography"/>
        <w:ind w:left="720" w:hanging="720"/>
      </w:pPr>
      <w:bookmarkStart w:id="158" w:name="_ENREF_24"/>
      <w:r w:rsidRPr="001F461D">
        <w:t>[24]</w:t>
      </w:r>
      <w:r w:rsidRPr="001F461D">
        <w:tab/>
        <w:t xml:space="preserve">S. Lee, S. Krishna, and S. Brueck, "Light direction-dependent plasmonic enhancement in quantum dot infrared photodetectors," </w:t>
      </w:r>
      <w:r w:rsidRPr="001F461D">
        <w:rPr>
          <w:i/>
        </w:rPr>
        <w:t xml:space="preserve">Applied Physics Letters, </w:t>
      </w:r>
      <w:r w:rsidRPr="001F461D">
        <w:t>vol. 97, pp. 021112-021112-3, 2010.</w:t>
      </w:r>
      <w:bookmarkEnd w:id="158"/>
    </w:p>
    <w:p w:rsidR="001F461D" w:rsidRPr="001F461D" w:rsidRDefault="001F461D" w:rsidP="001F461D">
      <w:pPr>
        <w:pStyle w:val="EndNoteBibliography"/>
        <w:ind w:left="720" w:hanging="720"/>
      </w:pPr>
      <w:bookmarkStart w:id="159" w:name="_ENREF_25"/>
      <w:r w:rsidRPr="001F461D">
        <w:t>[25]</w:t>
      </w:r>
      <w:r w:rsidRPr="001F461D">
        <w:tab/>
        <w:t xml:space="preserve">R. Liu, P. Vasinajindakaw, G. Gu, J. Vaillancourt, and X. Lu, "Optimizing light absorption in quantum dot infrared photodetectors by tuning surface confinement of surface plasmonic waves," </w:t>
      </w:r>
      <w:r w:rsidRPr="001F461D">
        <w:rPr>
          <w:i/>
        </w:rPr>
        <w:t xml:space="preserve">Journal of Physics D: Applied Physics, </w:t>
      </w:r>
      <w:r w:rsidRPr="001F461D">
        <w:t>vol. 46, p. 015102, 2013.</w:t>
      </w:r>
      <w:bookmarkEnd w:id="159"/>
    </w:p>
    <w:p w:rsidR="001F461D" w:rsidRPr="001F461D" w:rsidRDefault="001F461D" w:rsidP="001F461D">
      <w:pPr>
        <w:pStyle w:val="EndNoteBibliography"/>
        <w:ind w:left="720" w:hanging="720"/>
      </w:pPr>
      <w:bookmarkStart w:id="160" w:name="_ENREF_26"/>
      <w:r w:rsidRPr="001F461D">
        <w:t>[26]</w:t>
      </w:r>
      <w:r w:rsidRPr="001F461D">
        <w:tab/>
        <w:t xml:space="preserve">S. Kühn, U. Håkanson, L. Rogobete, and V. Sandoghdar, "Enhancement of Single-Molecule Fluorescence Using a Gold Nanoparticle as an Optical Nanoantenna," </w:t>
      </w:r>
      <w:r w:rsidRPr="001F461D">
        <w:rPr>
          <w:i/>
        </w:rPr>
        <w:t xml:space="preserve">Physical Review Letters, </w:t>
      </w:r>
      <w:r w:rsidRPr="001F461D">
        <w:t>vol. 97, p. 017402, 07/07/ 2006.</w:t>
      </w:r>
      <w:bookmarkEnd w:id="160"/>
    </w:p>
    <w:p w:rsidR="001F461D" w:rsidRPr="001F461D" w:rsidRDefault="001F461D" w:rsidP="001F461D">
      <w:pPr>
        <w:pStyle w:val="EndNoteBibliography"/>
        <w:ind w:left="720" w:hanging="720"/>
      </w:pPr>
      <w:bookmarkStart w:id="161" w:name="_ENREF_27"/>
      <w:r w:rsidRPr="001F461D">
        <w:lastRenderedPageBreak/>
        <w:t>[27]</w:t>
      </w:r>
      <w:r w:rsidRPr="001F461D">
        <w:tab/>
        <w:t xml:space="preserve">M. K. Hossain, Y. Kitahama, G. G. Huang, X. Han, and Y. Ozaki, "Surface-enhanced Raman scattering: </w:t>
      </w:r>
      <w:r w:rsidRPr="004E2DD9">
        <w:t>realization</w:t>
      </w:r>
      <w:r w:rsidRPr="001F461D">
        <w:t xml:space="preserve"> of localized surface plasmon resonance using unique substrates and methods," </w:t>
      </w:r>
      <w:r w:rsidRPr="001F461D">
        <w:rPr>
          <w:i/>
        </w:rPr>
        <w:t xml:space="preserve">Anal Bioanal Chem, </w:t>
      </w:r>
      <w:r w:rsidRPr="001F461D">
        <w:t>vol. 394, pp. 1747-60, Aug 2009.</w:t>
      </w:r>
      <w:bookmarkEnd w:id="161"/>
    </w:p>
    <w:p w:rsidR="001F461D" w:rsidRPr="001F461D" w:rsidRDefault="001F461D" w:rsidP="001F461D">
      <w:pPr>
        <w:pStyle w:val="EndNoteBibliography"/>
        <w:ind w:left="720" w:hanging="720"/>
      </w:pPr>
      <w:bookmarkStart w:id="162" w:name="_ENREF_28"/>
      <w:r w:rsidRPr="001F461D">
        <w:t>[28]</w:t>
      </w:r>
      <w:r w:rsidRPr="001F461D">
        <w:tab/>
        <w:t xml:space="preserve">K. A. Willets and R. P. Van Duyne, "Localized surface plasmon resonance spectroscopy and sensing," </w:t>
      </w:r>
      <w:r w:rsidRPr="001F461D">
        <w:rPr>
          <w:i/>
        </w:rPr>
        <w:t xml:space="preserve">Annu Rev Phys Chem, </w:t>
      </w:r>
      <w:r w:rsidRPr="001F461D">
        <w:t>vol. 58, pp. 267-97, 2007.</w:t>
      </w:r>
      <w:bookmarkEnd w:id="162"/>
    </w:p>
    <w:p w:rsidR="001F461D" w:rsidRPr="001F461D" w:rsidRDefault="001F461D" w:rsidP="001F461D">
      <w:pPr>
        <w:pStyle w:val="EndNoteBibliography"/>
        <w:ind w:left="720" w:hanging="720"/>
      </w:pPr>
      <w:bookmarkStart w:id="163" w:name="_ENREF_29"/>
      <w:r w:rsidRPr="001F461D">
        <w:t>[29]</w:t>
      </w:r>
      <w:r w:rsidRPr="001F461D">
        <w:tab/>
        <w:t xml:space="preserve">E. Hutter and J. H. Fendler, "Exploitation of localized surface plasmon resonance," </w:t>
      </w:r>
      <w:r w:rsidRPr="001F461D">
        <w:rPr>
          <w:i/>
        </w:rPr>
        <w:t xml:space="preserve">Advanced Materials, </w:t>
      </w:r>
      <w:r w:rsidRPr="001F461D">
        <w:t>vol. 16, pp. 1685-1706, 2004.</w:t>
      </w:r>
      <w:bookmarkEnd w:id="163"/>
    </w:p>
    <w:p w:rsidR="001F461D" w:rsidRPr="001F461D" w:rsidRDefault="001F461D" w:rsidP="001F461D">
      <w:pPr>
        <w:pStyle w:val="EndNoteBibliography"/>
        <w:ind w:left="720" w:hanging="720"/>
      </w:pPr>
      <w:bookmarkStart w:id="164" w:name="_ENREF_30"/>
      <w:r w:rsidRPr="001F461D">
        <w:t>[30]</w:t>
      </w:r>
      <w:r w:rsidRPr="001F461D">
        <w:tab/>
        <w:t xml:space="preserve">S.-W. Chang, C.-Y. A. Ni, and S. L. Chuang, "Theory for bowtie plasmonic nanolasers," </w:t>
      </w:r>
      <w:r w:rsidRPr="001F461D">
        <w:rPr>
          <w:i/>
        </w:rPr>
        <w:t xml:space="preserve">Optics Express, </w:t>
      </w:r>
      <w:r w:rsidRPr="001F461D">
        <w:t>vol. 16, pp. 10580-10595, 2008/07/07 2008.</w:t>
      </w:r>
      <w:bookmarkEnd w:id="164"/>
    </w:p>
    <w:p w:rsidR="001F461D" w:rsidRPr="001F461D" w:rsidRDefault="001F461D" w:rsidP="001F461D">
      <w:pPr>
        <w:pStyle w:val="EndNoteBibliography"/>
        <w:ind w:left="720" w:hanging="720"/>
      </w:pPr>
      <w:bookmarkStart w:id="165" w:name="_ENREF_31"/>
      <w:r w:rsidRPr="001F461D">
        <w:t>[31]</w:t>
      </w:r>
      <w:r w:rsidRPr="001F461D">
        <w:tab/>
        <w:t>J. Y. Suh, C. H. Kim, W. Zhou, M. D. Huntington, D. T. Co, M. R. Wasielewski</w:t>
      </w:r>
      <w:r w:rsidRPr="001F461D">
        <w:rPr>
          <w:i/>
        </w:rPr>
        <w:t>, et al.</w:t>
      </w:r>
      <w:r w:rsidRPr="001F461D">
        <w:t xml:space="preserve">, "Plasmonic Bowtie Nanolaser Arrays," </w:t>
      </w:r>
      <w:r w:rsidRPr="001F461D">
        <w:rPr>
          <w:i/>
        </w:rPr>
        <w:t xml:space="preserve">Nano Letters, </w:t>
      </w:r>
      <w:r w:rsidRPr="001F461D">
        <w:t>vol. 12, pp. 5769-5774, 2012/11/14 2012.</w:t>
      </w:r>
      <w:bookmarkEnd w:id="165"/>
    </w:p>
    <w:p w:rsidR="001F461D" w:rsidRPr="001F461D" w:rsidRDefault="001F461D" w:rsidP="001F461D">
      <w:pPr>
        <w:pStyle w:val="EndNoteBibliography"/>
        <w:ind w:left="720" w:hanging="720"/>
      </w:pPr>
      <w:bookmarkStart w:id="166" w:name="_ENREF_32"/>
      <w:r w:rsidRPr="001F461D">
        <w:t>[32]</w:t>
      </w:r>
      <w:r w:rsidRPr="001F461D">
        <w:tab/>
        <w:t xml:space="preserve">V. Giannini, A. Berrier, S. A. Maier, J. A. Sánchez-Gil, and J. G. Rivas, "Scattering efficiency and near field enhancement of active semiconductor plasmonic antennas at terahertz frequencies," </w:t>
      </w:r>
      <w:r w:rsidRPr="001F461D">
        <w:rPr>
          <w:i/>
        </w:rPr>
        <w:t xml:space="preserve">Optics Express, </w:t>
      </w:r>
      <w:r w:rsidRPr="001F461D">
        <w:t>vol. 18, pp. 2797-2807, 2010/02/01 2010.</w:t>
      </w:r>
      <w:bookmarkEnd w:id="166"/>
    </w:p>
    <w:p w:rsidR="001F461D" w:rsidRPr="001F461D" w:rsidRDefault="001F461D" w:rsidP="001F461D">
      <w:pPr>
        <w:pStyle w:val="EndNoteBibliography"/>
        <w:ind w:left="720" w:hanging="720"/>
      </w:pPr>
      <w:bookmarkStart w:id="167" w:name="_ENREF_33"/>
      <w:r w:rsidRPr="001F461D">
        <w:t>[33]</w:t>
      </w:r>
      <w:r w:rsidRPr="001F461D">
        <w:tab/>
        <w:t xml:space="preserve">M. Neda, G. </w:t>
      </w:r>
      <w:r w:rsidRPr="004E2DD9">
        <w:t>Guiru</w:t>
      </w:r>
      <w:r w:rsidRPr="001F461D">
        <w:t xml:space="preserve">, and L. Xuejun, "A plasmonic dipole optical antenna coupled quantum dot infrared photodetector," </w:t>
      </w:r>
      <w:r w:rsidRPr="001F461D">
        <w:rPr>
          <w:i/>
        </w:rPr>
        <w:t xml:space="preserve">Journal of Physics D: Applied Physics, </w:t>
      </w:r>
      <w:r w:rsidRPr="001F461D">
        <w:t>vol. 48, p. 475102, 2015.</w:t>
      </w:r>
      <w:bookmarkEnd w:id="167"/>
    </w:p>
    <w:p w:rsidR="001F461D" w:rsidRPr="001F461D" w:rsidRDefault="001F461D" w:rsidP="001F461D">
      <w:pPr>
        <w:pStyle w:val="EndNoteBibliography"/>
        <w:ind w:left="720" w:hanging="720"/>
      </w:pPr>
      <w:bookmarkStart w:id="168" w:name="_ENREF_34"/>
      <w:r w:rsidRPr="001F461D">
        <w:t>[34]</w:t>
      </w:r>
      <w:r w:rsidRPr="001F461D">
        <w:tab/>
        <w:t xml:space="preserve">H. Jia, H. Liu, and Y. Zhong, "Role of surface plasmon polaritons and other waves in the radiation of resonant optical dipole antennas," </w:t>
      </w:r>
      <w:r w:rsidRPr="001F461D">
        <w:rPr>
          <w:i/>
        </w:rPr>
        <w:t xml:space="preserve">Scientific Reports, </w:t>
      </w:r>
      <w:r w:rsidRPr="001F461D">
        <w:t>vol. 5, p. 8456, 02/13/online 2015.</w:t>
      </w:r>
      <w:bookmarkEnd w:id="168"/>
    </w:p>
    <w:p w:rsidR="001F461D" w:rsidRPr="001F461D" w:rsidRDefault="001F461D" w:rsidP="001F461D">
      <w:pPr>
        <w:pStyle w:val="EndNoteBibliography"/>
        <w:ind w:left="720" w:hanging="720"/>
      </w:pPr>
      <w:bookmarkStart w:id="169" w:name="_ENREF_35"/>
      <w:r w:rsidRPr="001F461D">
        <w:t>[35]</w:t>
      </w:r>
      <w:r w:rsidRPr="001F461D">
        <w:tab/>
        <w:t xml:space="preserve">T. S. Kao, Y. G. Chen, and M. H. Hong, "Controlling the near-field excitation of nano-antennas with phase-change materials," </w:t>
      </w:r>
      <w:r w:rsidRPr="001F461D">
        <w:rPr>
          <w:i/>
        </w:rPr>
        <w:t xml:space="preserve">Beilstein Journal of Nanotechnology, </w:t>
      </w:r>
      <w:r w:rsidRPr="001F461D">
        <w:t>vol. 4, pp. 632-637, 2013.</w:t>
      </w:r>
      <w:bookmarkEnd w:id="169"/>
    </w:p>
    <w:p w:rsidR="001F461D" w:rsidRPr="001F461D" w:rsidRDefault="001F461D" w:rsidP="001F461D">
      <w:pPr>
        <w:pStyle w:val="EndNoteBibliography"/>
        <w:ind w:left="720" w:hanging="720"/>
      </w:pPr>
      <w:bookmarkStart w:id="170" w:name="_ENREF_36"/>
      <w:r w:rsidRPr="001F461D">
        <w:t>[36]</w:t>
      </w:r>
      <w:r w:rsidRPr="001F461D">
        <w:tab/>
        <w:t xml:space="preserve">N. Liu, M. Mesch, T. Weiss, M. Hentschel, and H. Giessen, "Infrared Perfect Absorber and Its Application As Plasmonic Sensor," </w:t>
      </w:r>
      <w:r w:rsidRPr="001F461D">
        <w:rPr>
          <w:i/>
        </w:rPr>
        <w:t xml:space="preserve">Nano Letters, </w:t>
      </w:r>
      <w:r w:rsidRPr="001F461D">
        <w:t>vol. 10, pp. 2342-2348, 2010/07/14 2010.</w:t>
      </w:r>
      <w:bookmarkEnd w:id="170"/>
    </w:p>
    <w:p w:rsidR="001F461D" w:rsidRPr="001F461D" w:rsidRDefault="001F461D" w:rsidP="001F461D">
      <w:pPr>
        <w:pStyle w:val="EndNoteBibliography"/>
        <w:ind w:left="720" w:hanging="720"/>
      </w:pPr>
      <w:bookmarkStart w:id="171" w:name="_ENREF_37"/>
      <w:r w:rsidRPr="001F461D">
        <w:t>[37]</w:t>
      </w:r>
      <w:r w:rsidRPr="001F461D">
        <w:tab/>
        <w:t xml:space="preserve">Y. Babayan, J. M. McMahon, S. Li, S. K. Gray, G. C. Schatz, and T. W. Odom, "Confining Standing Waves in Optical Corrals," </w:t>
      </w:r>
      <w:r w:rsidRPr="001F461D">
        <w:rPr>
          <w:i/>
        </w:rPr>
        <w:t xml:space="preserve">ACS Nano, </w:t>
      </w:r>
      <w:r w:rsidRPr="001F461D">
        <w:t>vol. 3, pp. 615-620, 2009/03/24 2009.</w:t>
      </w:r>
      <w:bookmarkEnd w:id="171"/>
    </w:p>
    <w:p w:rsidR="001F461D" w:rsidRPr="001F461D" w:rsidRDefault="001F461D" w:rsidP="001F461D">
      <w:pPr>
        <w:pStyle w:val="EndNoteBibliography"/>
        <w:ind w:left="720" w:hanging="720"/>
      </w:pPr>
      <w:bookmarkStart w:id="172" w:name="_ENREF_38"/>
      <w:r w:rsidRPr="001F461D">
        <w:t>[38]</w:t>
      </w:r>
      <w:r w:rsidRPr="001F461D">
        <w:tab/>
        <w:t xml:space="preserve">P. Nordlander, "The Ring: A Leitmotif in Plasmonics," </w:t>
      </w:r>
      <w:r w:rsidRPr="001F461D">
        <w:rPr>
          <w:i/>
        </w:rPr>
        <w:t xml:space="preserve">ACS Nano, </w:t>
      </w:r>
      <w:r w:rsidRPr="001F461D">
        <w:t>vol. 3, pp. 488-492, 2009/03/24 2009.</w:t>
      </w:r>
      <w:bookmarkEnd w:id="172"/>
    </w:p>
    <w:p w:rsidR="001F461D" w:rsidRPr="001F461D" w:rsidRDefault="001F461D" w:rsidP="001F461D">
      <w:pPr>
        <w:pStyle w:val="EndNoteBibliography"/>
        <w:ind w:left="720" w:hanging="720"/>
      </w:pPr>
      <w:bookmarkStart w:id="173" w:name="_ENREF_39"/>
      <w:r w:rsidRPr="001F461D">
        <w:t>[39]</w:t>
      </w:r>
      <w:r w:rsidRPr="001F461D">
        <w:tab/>
        <w:t xml:space="preserve">J. Aizpurua, P. Hanarp, D. S. Sutherland, M. Käll, G. W. Bryant, and F. J. García de Abajo, "Optical Properties of Gold Nanorings," </w:t>
      </w:r>
      <w:r w:rsidRPr="001F461D">
        <w:rPr>
          <w:i/>
        </w:rPr>
        <w:t xml:space="preserve">Physical Review Letters, </w:t>
      </w:r>
      <w:r w:rsidRPr="001F461D">
        <w:t>vol. 90, p. 057401, 02/03/ 2003.</w:t>
      </w:r>
      <w:bookmarkEnd w:id="173"/>
    </w:p>
    <w:p w:rsidR="001F461D" w:rsidRPr="001F461D" w:rsidRDefault="001F461D" w:rsidP="001F461D">
      <w:pPr>
        <w:pStyle w:val="EndNoteBibliography"/>
        <w:ind w:left="720" w:hanging="720"/>
      </w:pPr>
      <w:bookmarkStart w:id="174" w:name="_ENREF_40"/>
      <w:r w:rsidRPr="001F461D">
        <w:t>[40]</w:t>
      </w:r>
      <w:r w:rsidRPr="001F461D">
        <w:tab/>
        <w:t xml:space="preserve">E. M. Larsson, J. Alegret, M. Käll, and D. S. Sutherland, "Sensing Characteristics of NIR Localized Surface Plasmon Resonances in Gold Nanorings for Application as Ultrasensitive Biosensors," </w:t>
      </w:r>
      <w:r w:rsidRPr="001F461D">
        <w:rPr>
          <w:i/>
        </w:rPr>
        <w:t xml:space="preserve">Nano Letters, </w:t>
      </w:r>
      <w:r w:rsidRPr="001F461D">
        <w:t>vol. 7, pp. 1256-1263, 2007/05/01 2007.</w:t>
      </w:r>
      <w:bookmarkEnd w:id="174"/>
    </w:p>
    <w:p w:rsidR="001F461D" w:rsidRPr="001F461D" w:rsidRDefault="001F461D" w:rsidP="001F461D">
      <w:pPr>
        <w:pStyle w:val="EndNoteBibliography"/>
        <w:ind w:left="720" w:hanging="720"/>
      </w:pPr>
      <w:bookmarkStart w:id="175" w:name="_ENREF_41"/>
      <w:r w:rsidRPr="001F461D">
        <w:t>[41]</w:t>
      </w:r>
      <w:r w:rsidRPr="001F461D">
        <w:tab/>
        <w:t xml:space="preserve">S. Kim, J.-M. Jung, D.-G. Choi, H.-T. Jung, and S.-M. Yang, "Patterned Arrays of Au Rings for Localized Surface Plasmon Resonance," </w:t>
      </w:r>
      <w:r w:rsidRPr="001F461D">
        <w:rPr>
          <w:i/>
        </w:rPr>
        <w:t xml:space="preserve">Langmuir, </w:t>
      </w:r>
      <w:r w:rsidRPr="001F461D">
        <w:t>vol. 22, pp. 7109-7112, 2006/08/01 2006.</w:t>
      </w:r>
      <w:bookmarkEnd w:id="175"/>
    </w:p>
    <w:p w:rsidR="001F461D" w:rsidRPr="001F461D" w:rsidRDefault="001F461D" w:rsidP="001F461D">
      <w:pPr>
        <w:pStyle w:val="EndNoteBibliography"/>
        <w:ind w:left="720" w:hanging="720"/>
      </w:pPr>
      <w:bookmarkStart w:id="176" w:name="_ENREF_42"/>
      <w:r w:rsidRPr="001F461D">
        <w:t>[42]</w:t>
      </w:r>
      <w:r w:rsidRPr="001F461D">
        <w:tab/>
        <w:t xml:space="preserve">J. C. Campbell and A. Madhukar, "Quantum-Dot Infrared Photodetectors," </w:t>
      </w:r>
      <w:r w:rsidRPr="001F461D">
        <w:rPr>
          <w:i/>
        </w:rPr>
        <w:t xml:space="preserve">Proceedings of the IEEE, </w:t>
      </w:r>
      <w:r w:rsidRPr="001F461D">
        <w:t>vol. 95, p. 1815, 2007.</w:t>
      </w:r>
      <w:bookmarkEnd w:id="176"/>
    </w:p>
    <w:p w:rsidR="001F461D" w:rsidRPr="001F461D" w:rsidRDefault="001F461D" w:rsidP="001F461D">
      <w:pPr>
        <w:pStyle w:val="EndNoteBibliography"/>
        <w:ind w:left="720" w:hanging="720"/>
      </w:pPr>
      <w:bookmarkStart w:id="177" w:name="_ENREF_43"/>
      <w:r w:rsidRPr="001F461D">
        <w:t>[43]</w:t>
      </w:r>
      <w:r w:rsidRPr="001F461D">
        <w:tab/>
        <w:t xml:space="preserve">X. Lu, J. Vaillancourt, and M. J. Meisner, "Temperature-dependent photoresponsivity and high-temperature (190K) operation of a quantum dot infrared photodetector," </w:t>
      </w:r>
      <w:r w:rsidRPr="001F461D">
        <w:rPr>
          <w:i/>
        </w:rPr>
        <w:t xml:space="preserve">Applied Physics Letters, </w:t>
      </w:r>
      <w:r w:rsidRPr="001F461D">
        <w:t>vol. 91, pp. -, 2007.</w:t>
      </w:r>
      <w:bookmarkEnd w:id="177"/>
    </w:p>
    <w:p w:rsidR="003469BA" w:rsidRDefault="00CA31C7" w:rsidP="00C83889">
      <w:pPr>
        <w:pStyle w:val="20"/>
        <w:spacing w:line="480" w:lineRule="auto"/>
        <w:ind w:right="0"/>
        <w:jc w:val="left"/>
      </w:pPr>
      <w:r>
        <w:fldChar w:fldCharType="end"/>
      </w:r>
    </w:p>
    <w:sectPr w:rsidR="003469BA" w:rsidSect="00FA3F29">
      <w:footerReference w:type="default" r:id="rId27"/>
      <w:pgSz w:w="11906" w:h="16838"/>
      <w:pgMar w:top="1440" w:right="991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3CAF" w:rsidRDefault="00F63CAF" w:rsidP="00E40E0C">
      <w:r>
        <w:separator/>
      </w:r>
    </w:p>
  </w:endnote>
  <w:endnote w:type="continuationSeparator" w:id="0">
    <w:p w:rsidR="00F63CAF" w:rsidRDefault="00F63CAF" w:rsidP="00E40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Hei">
    <w:altName w:val="黑体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8991533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5066" w:rsidRDefault="00065066" w:rsidP="001B74CA">
        <w:pPr>
          <w:pStyle w:val="ad"/>
          <w:jc w:val="center"/>
        </w:pPr>
        <w:r w:rsidRPr="00E40E0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40E0C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40E0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B5200B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E40E0C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065066" w:rsidRDefault="00065066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3CAF" w:rsidRDefault="00F63CAF" w:rsidP="00E40E0C">
      <w:r>
        <w:separator/>
      </w:r>
    </w:p>
  </w:footnote>
  <w:footnote w:type="continuationSeparator" w:id="0">
    <w:p w:rsidR="00F63CAF" w:rsidRDefault="00F63CAF" w:rsidP="00E40E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465BAB"/>
    <w:multiLevelType w:val="hybridMultilevel"/>
    <w:tmpl w:val="2FB0BA54"/>
    <w:lvl w:ilvl="0" w:tplc="0BA8AE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in">
    <w15:presenceInfo w15:providerId="None" w15:userId="l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rC0MDU1MTQzNTSyMDJW0lEKTi0uzszPAykwqwUAoFglii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zsv9ertwoz9vw4ewstr5zafc9re5wspzd2ae&quot;&gt;My EndNote Library&lt;record-ids&gt;&lt;item&gt;2&lt;/item&gt;&lt;item&gt;3&lt;/item&gt;&lt;item&gt;5&lt;/item&gt;&lt;item&gt;9&lt;/item&gt;&lt;item&gt;10&lt;/item&gt;&lt;item&gt;14&lt;/item&gt;&lt;item&gt;15&lt;/item&gt;&lt;item&gt;17&lt;/item&gt;&lt;item&gt;26&lt;/item&gt;&lt;item&gt;28&lt;/item&gt;&lt;item&gt;29&lt;/item&gt;&lt;item&gt;40&lt;/item&gt;&lt;item&gt;53&lt;/item&gt;&lt;item&gt;54&lt;/item&gt;&lt;item&gt;56&lt;/item&gt;&lt;item&gt;57&lt;/item&gt;&lt;item&gt;58&lt;/item&gt;&lt;item&gt;59&lt;/item&gt;&lt;item&gt;60&lt;/item&gt;&lt;item&gt;61&lt;/item&gt;&lt;item&gt;63&lt;/item&gt;&lt;item&gt;64&lt;/item&gt;&lt;item&gt;65&lt;/item&gt;&lt;item&gt;72&lt;/item&gt;&lt;item&gt;73&lt;/item&gt;&lt;item&gt;87&lt;/item&gt;&lt;item&gt;101&lt;/item&gt;&lt;item&gt;105&lt;/item&gt;&lt;item&gt;121&lt;/item&gt;&lt;item&gt;126&lt;/item&gt;&lt;item&gt;152&lt;/item&gt;&lt;item&gt;153&lt;/item&gt;&lt;item&gt;154&lt;/item&gt;&lt;item&gt;155&lt;/item&gt;&lt;item&gt;161&lt;/item&gt;&lt;item&gt;162&lt;/item&gt;&lt;item&gt;164&lt;/item&gt;&lt;item&gt;166&lt;/item&gt;&lt;item&gt;183&lt;/item&gt;&lt;item&gt;216&lt;/item&gt;&lt;item&gt;217&lt;/item&gt;&lt;item&gt;218&lt;/item&gt;&lt;/record-ids&gt;&lt;/item&gt;&lt;/Libraries&gt;"/>
  </w:docVars>
  <w:rsids>
    <w:rsidRoot w:val="00F853A3"/>
    <w:rsid w:val="00000927"/>
    <w:rsid w:val="0000099D"/>
    <w:rsid w:val="00000EF8"/>
    <w:rsid w:val="0000172C"/>
    <w:rsid w:val="00001B48"/>
    <w:rsid w:val="00002293"/>
    <w:rsid w:val="00003541"/>
    <w:rsid w:val="00003865"/>
    <w:rsid w:val="00004098"/>
    <w:rsid w:val="00004F14"/>
    <w:rsid w:val="00004F67"/>
    <w:rsid w:val="00005EAD"/>
    <w:rsid w:val="00006016"/>
    <w:rsid w:val="000106A3"/>
    <w:rsid w:val="000124A6"/>
    <w:rsid w:val="00012CA4"/>
    <w:rsid w:val="00016BC0"/>
    <w:rsid w:val="0002008A"/>
    <w:rsid w:val="00020E56"/>
    <w:rsid w:val="00020F19"/>
    <w:rsid w:val="00021085"/>
    <w:rsid w:val="00021B8D"/>
    <w:rsid w:val="00022DED"/>
    <w:rsid w:val="00023C7B"/>
    <w:rsid w:val="0002497F"/>
    <w:rsid w:val="000269BC"/>
    <w:rsid w:val="000334F1"/>
    <w:rsid w:val="0003508B"/>
    <w:rsid w:val="000356EB"/>
    <w:rsid w:val="00036702"/>
    <w:rsid w:val="0003693F"/>
    <w:rsid w:val="00037274"/>
    <w:rsid w:val="0004326D"/>
    <w:rsid w:val="00043340"/>
    <w:rsid w:val="00045A67"/>
    <w:rsid w:val="00045BDB"/>
    <w:rsid w:val="00046D45"/>
    <w:rsid w:val="000505BA"/>
    <w:rsid w:val="00051DC1"/>
    <w:rsid w:val="00054865"/>
    <w:rsid w:val="00057E01"/>
    <w:rsid w:val="00060261"/>
    <w:rsid w:val="00061193"/>
    <w:rsid w:val="00065066"/>
    <w:rsid w:val="00065D5F"/>
    <w:rsid w:val="00070B7C"/>
    <w:rsid w:val="00071638"/>
    <w:rsid w:val="00072585"/>
    <w:rsid w:val="00075422"/>
    <w:rsid w:val="00076DC4"/>
    <w:rsid w:val="00077045"/>
    <w:rsid w:val="00084C00"/>
    <w:rsid w:val="000862F8"/>
    <w:rsid w:val="00087513"/>
    <w:rsid w:val="00091DF7"/>
    <w:rsid w:val="00092986"/>
    <w:rsid w:val="0009363D"/>
    <w:rsid w:val="00095FCA"/>
    <w:rsid w:val="00097823"/>
    <w:rsid w:val="000A00E3"/>
    <w:rsid w:val="000A0138"/>
    <w:rsid w:val="000A0D7C"/>
    <w:rsid w:val="000A3A42"/>
    <w:rsid w:val="000A5B7A"/>
    <w:rsid w:val="000A6149"/>
    <w:rsid w:val="000A7C69"/>
    <w:rsid w:val="000B423C"/>
    <w:rsid w:val="000B4C98"/>
    <w:rsid w:val="000B5A37"/>
    <w:rsid w:val="000B73A8"/>
    <w:rsid w:val="000C0FD1"/>
    <w:rsid w:val="000C45E1"/>
    <w:rsid w:val="000C47A6"/>
    <w:rsid w:val="000C4A54"/>
    <w:rsid w:val="000C7E7E"/>
    <w:rsid w:val="000D47DA"/>
    <w:rsid w:val="000D6422"/>
    <w:rsid w:val="000D694E"/>
    <w:rsid w:val="000D7549"/>
    <w:rsid w:val="000E331F"/>
    <w:rsid w:val="000E3BC9"/>
    <w:rsid w:val="000E528B"/>
    <w:rsid w:val="000E6D79"/>
    <w:rsid w:val="000F3562"/>
    <w:rsid w:val="000F7FBA"/>
    <w:rsid w:val="001007A3"/>
    <w:rsid w:val="00100C7F"/>
    <w:rsid w:val="001012FA"/>
    <w:rsid w:val="001022DA"/>
    <w:rsid w:val="001057FC"/>
    <w:rsid w:val="00106359"/>
    <w:rsid w:val="00107731"/>
    <w:rsid w:val="001122CD"/>
    <w:rsid w:val="00112D78"/>
    <w:rsid w:val="00113F60"/>
    <w:rsid w:val="00115238"/>
    <w:rsid w:val="001152B7"/>
    <w:rsid w:val="00115B3B"/>
    <w:rsid w:val="00117515"/>
    <w:rsid w:val="00121759"/>
    <w:rsid w:val="001225EB"/>
    <w:rsid w:val="0012306E"/>
    <w:rsid w:val="00127165"/>
    <w:rsid w:val="00127B55"/>
    <w:rsid w:val="00127DBC"/>
    <w:rsid w:val="001339D8"/>
    <w:rsid w:val="00134DF8"/>
    <w:rsid w:val="00136614"/>
    <w:rsid w:val="00136FF9"/>
    <w:rsid w:val="00137BFA"/>
    <w:rsid w:val="00140541"/>
    <w:rsid w:val="00140B4E"/>
    <w:rsid w:val="001426EA"/>
    <w:rsid w:val="0014297C"/>
    <w:rsid w:val="001459D0"/>
    <w:rsid w:val="00145DFA"/>
    <w:rsid w:val="001467E4"/>
    <w:rsid w:val="00146D4E"/>
    <w:rsid w:val="00146E0D"/>
    <w:rsid w:val="00151B50"/>
    <w:rsid w:val="0015230C"/>
    <w:rsid w:val="00153F8D"/>
    <w:rsid w:val="00157653"/>
    <w:rsid w:val="00160099"/>
    <w:rsid w:val="001627EE"/>
    <w:rsid w:val="00164C01"/>
    <w:rsid w:val="001753F7"/>
    <w:rsid w:val="00175588"/>
    <w:rsid w:val="001800AE"/>
    <w:rsid w:val="00181482"/>
    <w:rsid w:val="00181684"/>
    <w:rsid w:val="00183CF1"/>
    <w:rsid w:val="00187417"/>
    <w:rsid w:val="00192D99"/>
    <w:rsid w:val="001949D0"/>
    <w:rsid w:val="0019690E"/>
    <w:rsid w:val="0019747C"/>
    <w:rsid w:val="001A1B3E"/>
    <w:rsid w:val="001A391C"/>
    <w:rsid w:val="001A62AA"/>
    <w:rsid w:val="001A7A11"/>
    <w:rsid w:val="001B4F8C"/>
    <w:rsid w:val="001B5F0C"/>
    <w:rsid w:val="001B67BF"/>
    <w:rsid w:val="001B740C"/>
    <w:rsid w:val="001B74CA"/>
    <w:rsid w:val="001B7849"/>
    <w:rsid w:val="001C035E"/>
    <w:rsid w:val="001C2914"/>
    <w:rsid w:val="001C2B42"/>
    <w:rsid w:val="001C3434"/>
    <w:rsid w:val="001C3A02"/>
    <w:rsid w:val="001C548D"/>
    <w:rsid w:val="001C5C86"/>
    <w:rsid w:val="001D1216"/>
    <w:rsid w:val="001D3B8F"/>
    <w:rsid w:val="001D4488"/>
    <w:rsid w:val="001D714F"/>
    <w:rsid w:val="001E20DD"/>
    <w:rsid w:val="001E4A97"/>
    <w:rsid w:val="001E76E4"/>
    <w:rsid w:val="001F3031"/>
    <w:rsid w:val="001F461D"/>
    <w:rsid w:val="001F464E"/>
    <w:rsid w:val="001F6037"/>
    <w:rsid w:val="001F66DD"/>
    <w:rsid w:val="002003C8"/>
    <w:rsid w:val="0020512D"/>
    <w:rsid w:val="002065CD"/>
    <w:rsid w:val="00207183"/>
    <w:rsid w:val="002075D5"/>
    <w:rsid w:val="00210FC5"/>
    <w:rsid w:val="002116AA"/>
    <w:rsid w:val="00213503"/>
    <w:rsid w:val="002166A4"/>
    <w:rsid w:val="00216CFC"/>
    <w:rsid w:val="00223A99"/>
    <w:rsid w:val="00223F59"/>
    <w:rsid w:val="00224EC3"/>
    <w:rsid w:val="0022710B"/>
    <w:rsid w:val="00227CB0"/>
    <w:rsid w:val="00227CD3"/>
    <w:rsid w:val="00231062"/>
    <w:rsid w:val="00233AC2"/>
    <w:rsid w:val="00236A8C"/>
    <w:rsid w:val="00240891"/>
    <w:rsid w:val="002424D5"/>
    <w:rsid w:val="0024366E"/>
    <w:rsid w:val="002443EA"/>
    <w:rsid w:val="00247046"/>
    <w:rsid w:val="002471A9"/>
    <w:rsid w:val="00247F71"/>
    <w:rsid w:val="00250B6E"/>
    <w:rsid w:val="002516A8"/>
    <w:rsid w:val="00251FD9"/>
    <w:rsid w:val="00252B6A"/>
    <w:rsid w:val="002535F9"/>
    <w:rsid w:val="00253C94"/>
    <w:rsid w:val="00254368"/>
    <w:rsid w:val="0025458C"/>
    <w:rsid w:val="00254669"/>
    <w:rsid w:val="00257740"/>
    <w:rsid w:val="002614E4"/>
    <w:rsid w:val="002665B7"/>
    <w:rsid w:val="002666DD"/>
    <w:rsid w:val="00266849"/>
    <w:rsid w:val="00266B5A"/>
    <w:rsid w:val="00271EF2"/>
    <w:rsid w:val="00274FD2"/>
    <w:rsid w:val="00275967"/>
    <w:rsid w:val="00275C6E"/>
    <w:rsid w:val="00276C3F"/>
    <w:rsid w:val="002803C3"/>
    <w:rsid w:val="00280DD5"/>
    <w:rsid w:val="00281101"/>
    <w:rsid w:val="00281D05"/>
    <w:rsid w:val="002827D1"/>
    <w:rsid w:val="0028606C"/>
    <w:rsid w:val="002869F0"/>
    <w:rsid w:val="00290637"/>
    <w:rsid w:val="002936F4"/>
    <w:rsid w:val="00295B6F"/>
    <w:rsid w:val="00295E60"/>
    <w:rsid w:val="00296370"/>
    <w:rsid w:val="002A266F"/>
    <w:rsid w:val="002A3C7D"/>
    <w:rsid w:val="002A44A2"/>
    <w:rsid w:val="002A4CAE"/>
    <w:rsid w:val="002A5043"/>
    <w:rsid w:val="002A5CBC"/>
    <w:rsid w:val="002B1700"/>
    <w:rsid w:val="002B1DF4"/>
    <w:rsid w:val="002B4AFF"/>
    <w:rsid w:val="002B623D"/>
    <w:rsid w:val="002C22E7"/>
    <w:rsid w:val="002C29E5"/>
    <w:rsid w:val="002C6034"/>
    <w:rsid w:val="002C6586"/>
    <w:rsid w:val="002C72D3"/>
    <w:rsid w:val="002C7FF8"/>
    <w:rsid w:val="002D17A4"/>
    <w:rsid w:val="002D3911"/>
    <w:rsid w:val="002D598B"/>
    <w:rsid w:val="002D6077"/>
    <w:rsid w:val="002E1415"/>
    <w:rsid w:val="002E2042"/>
    <w:rsid w:val="002E24CA"/>
    <w:rsid w:val="002E68C6"/>
    <w:rsid w:val="002E72C9"/>
    <w:rsid w:val="002E75F3"/>
    <w:rsid w:val="002E76F4"/>
    <w:rsid w:val="002F0478"/>
    <w:rsid w:val="002F111D"/>
    <w:rsid w:val="002F5033"/>
    <w:rsid w:val="002F5B6F"/>
    <w:rsid w:val="002F653D"/>
    <w:rsid w:val="002F706E"/>
    <w:rsid w:val="002F7482"/>
    <w:rsid w:val="002F7D97"/>
    <w:rsid w:val="00301A5B"/>
    <w:rsid w:val="003025B0"/>
    <w:rsid w:val="00302FF5"/>
    <w:rsid w:val="00305D68"/>
    <w:rsid w:val="00306B78"/>
    <w:rsid w:val="00307B8F"/>
    <w:rsid w:val="0031008E"/>
    <w:rsid w:val="003120A0"/>
    <w:rsid w:val="003137F0"/>
    <w:rsid w:val="00314583"/>
    <w:rsid w:val="003149BA"/>
    <w:rsid w:val="00320035"/>
    <w:rsid w:val="00320243"/>
    <w:rsid w:val="00321757"/>
    <w:rsid w:val="00323D2B"/>
    <w:rsid w:val="003262B9"/>
    <w:rsid w:val="003270A7"/>
    <w:rsid w:val="0032777B"/>
    <w:rsid w:val="003279AD"/>
    <w:rsid w:val="00331AF4"/>
    <w:rsid w:val="00331DA0"/>
    <w:rsid w:val="00335FBB"/>
    <w:rsid w:val="0033743C"/>
    <w:rsid w:val="00340D22"/>
    <w:rsid w:val="00341D52"/>
    <w:rsid w:val="00342003"/>
    <w:rsid w:val="00342685"/>
    <w:rsid w:val="0034379D"/>
    <w:rsid w:val="0034590E"/>
    <w:rsid w:val="00345E7B"/>
    <w:rsid w:val="0034609C"/>
    <w:rsid w:val="003469BA"/>
    <w:rsid w:val="00346AFA"/>
    <w:rsid w:val="003474F4"/>
    <w:rsid w:val="00352A28"/>
    <w:rsid w:val="00352B49"/>
    <w:rsid w:val="00352B96"/>
    <w:rsid w:val="00353D76"/>
    <w:rsid w:val="0035496F"/>
    <w:rsid w:val="00354C09"/>
    <w:rsid w:val="00355D80"/>
    <w:rsid w:val="00357104"/>
    <w:rsid w:val="00361C49"/>
    <w:rsid w:val="00364B94"/>
    <w:rsid w:val="00365FFB"/>
    <w:rsid w:val="00366BD0"/>
    <w:rsid w:val="003670AB"/>
    <w:rsid w:val="003678A4"/>
    <w:rsid w:val="00367AF9"/>
    <w:rsid w:val="0037177A"/>
    <w:rsid w:val="00371E3C"/>
    <w:rsid w:val="003726E4"/>
    <w:rsid w:val="0037358D"/>
    <w:rsid w:val="003756A1"/>
    <w:rsid w:val="003758E9"/>
    <w:rsid w:val="00376695"/>
    <w:rsid w:val="00380C0D"/>
    <w:rsid w:val="00382505"/>
    <w:rsid w:val="003842CF"/>
    <w:rsid w:val="0038430A"/>
    <w:rsid w:val="00386062"/>
    <w:rsid w:val="003905D9"/>
    <w:rsid w:val="00390F2E"/>
    <w:rsid w:val="00394540"/>
    <w:rsid w:val="00394C03"/>
    <w:rsid w:val="003972BB"/>
    <w:rsid w:val="003A056F"/>
    <w:rsid w:val="003A0B65"/>
    <w:rsid w:val="003A1AC8"/>
    <w:rsid w:val="003A34E1"/>
    <w:rsid w:val="003A62E1"/>
    <w:rsid w:val="003A65ED"/>
    <w:rsid w:val="003B066F"/>
    <w:rsid w:val="003B1602"/>
    <w:rsid w:val="003B2D14"/>
    <w:rsid w:val="003B383C"/>
    <w:rsid w:val="003B4AC6"/>
    <w:rsid w:val="003B4D2E"/>
    <w:rsid w:val="003C4396"/>
    <w:rsid w:val="003D0244"/>
    <w:rsid w:val="003D34A5"/>
    <w:rsid w:val="003D40C6"/>
    <w:rsid w:val="003D4E6A"/>
    <w:rsid w:val="003D73B7"/>
    <w:rsid w:val="003E2ED4"/>
    <w:rsid w:val="003E59D0"/>
    <w:rsid w:val="003F23E9"/>
    <w:rsid w:val="003F2CBE"/>
    <w:rsid w:val="003F3964"/>
    <w:rsid w:val="003F4C62"/>
    <w:rsid w:val="003F6228"/>
    <w:rsid w:val="003F7032"/>
    <w:rsid w:val="00404EB4"/>
    <w:rsid w:val="00405C89"/>
    <w:rsid w:val="0040669A"/>
    <w:rsid w:val="00407EB9"/>
    <w:rsid w:val="00414541"/>
    <w:rsid w:val="004149D6"/>
    <w:rsid w:val="00414F5E"/>
    <w:rsid w:val="0041590E"/>
    <w:rsid w:val="00417061"/>
    <w:rsid w:val="004213E8"/>
    <w:rsid w:val="00422FD9"/>
    <w:rsid w:val="00430766"/>
    <w:rsid w:val="00431E77"/>
    <w:rsid w:val="00432DCA"/>
    <w:rsid w:val="00436244"/>
    <w:rsid w:val="004365F7"/>
    <w:rsid w:val="00440D91"/>
    <w:rsid w:val="004415B4"/>
    <w:rsid w:val="00442A69"/>
    <w:rsid w:val="00443720"/>
    <w:rsid w:val="00445375"/>
    <w:rsid w:val="00446A4C"/>
    <w:rsid w:val="0045056A"/>
    <w:rsid w:val="00450589"/>
    <w:rsid w:val="004652D5"/>
    <w:rsid w:val="00465B4F"/>
    <w:rsid w:val="00471389"/>
    <w:rsid w:val="00475743"/>
    <w:rsid w:val="00477CDF"/>
    <w:rsid w:val="00480CC4"/>
    <w:rsid w:val="004845AF"/>
    <w:rsid w:val="00484BB6"/>
    <w:rsid w:val="00485815"/>
    <w:rsid w:val="0048715F"/>
    <w:rsid w:val="00490A4B"/>
    <w:rsid w:val="004938ED"/>
    <w:rsid w:val="00493B43"/>
    <w:rsid w:val="00496C95"/>
    <w:rsid w:val="00497FCC"/>
    <w:rsid w:val="004A0C2A"/>
    <w:rsid w:val="004A32D1"/>
    <w:rsid w:val="004A4202"/>
    <w:rsid w:val="004A50B2"/>
    <w:rsid w:val="004A5A3E"/>
    <w:rsid w:val="004A7839"/>
    <w:rsid w:val="004A7F6C"/>
    <w:rsid w:val="004B0390"/>
    <w:rsid w:val="004B0B9C"/>
    <w:rsid w:val="004B4C15"/>
    <w:rsid w:val="004B559C"/>
    <w:rsid w:val="004C4113"/>
    <w:rsid w:val="004C461F"/>
    <w:rsid w:val="004C4BBE"/>
    <w:rsid w:val="004C753F"/>
    <w:rsid w:val="004D24A4"/>
    <w:rsid w:val="004D30CE"/>
    <w:rsid w:val="004E1242"/>
    <w:rsid w:val="004E1CDE"/>
    <w:rsid w:val="004E2DD9"/>
    <w:rsid w:val="004E4B82"/>
    <w:rsid w:val="004E6EB8"/>
    <w:rsid w:val="004F0E9C"/>
    <w:rsid w:val="004F10A6"/>
    <w:rsid w:val="004F23D9"/>
    <w:rsid w:val="004F3B6C"/>
    <w:rsid w:val="004F7BC1"/>
    <w:rsid w:val="005024CD"/>
    <w:rsid w:val="005035D3"/>
    <w:rsid w:val="00505A8E"/>
    <w:rsid w:val="0050624A"/>
    <w:rsid w:val="00506CB7"/>
    <w:rsid w:val="00511840"/>
    <w:rsid w:val="005122EF"/>
    <w:rsid w:val="00512E5B"/>
    <w:rsid w:val="00513991"/>
    <w:rsid w:val="00514ACE"/>
    <w:rsid w:val="005157D7"/>
    <w:rsid w:val="00515F14"/>
    <w:rsid w:val="0051623B"/>
    <w:rsid w:val="00517940"/>
    <w:rsid w:val="00517C59"/>
    <w:rsid w:val="00520175"/>
    <w:rsid w:val="00520216"/>
    <w:rsid w:val="00520B5D"/>
    <w:rsid w:val="00521845"/>
    <w:rsid w:val="005241A0"/>
    <w:rsid w:val="00524895"/>
    <w:rsid w:val="00525542"/>
    <w:rsid w:val="005271C0"/>
    <w:rsid w:val="0053133F"/>
    <w:rsid w:val="00532C0C"/>
    <w:rsid w:val="0053337E"/>
    <w:rsid w:val="0053466B"/>
    <w:rsid w:val="0053473F"/>
    <w:rsid w:val="00537FD8"/>
    <w:rsid w:val="00540B83"/>
    <w:rsid w:val="005459EB"/>
    <w:rsid w:val="00546D13"/>
    <w:rsid w:val="00551DD1"/>
    <w:rsid w:val="00554638"/>
    <w:rsid w:val="0055517D"/>
    <w:rsid w:val="005551BF"/>
    <w:rsid w:val="0055728B"/>
    <w:rsid w:val="00562438"/>
    <w:rsid w:val="0056558F"/>
    <w:rsid w:val="00567842"/>
    <w:rsid w:val="00573297"/>
    <w:rsid w:val="005737B2"/>
    <w:rsid w:val="00577502"/>
    <w:rsid w:val="00581D26"/>
    <w:rsid w:val="00581E21"/>
    <w:rsid w:val="00581F53"/>
    <w:rsid w:val="005843C3"/>
    <w:rsid w:val="00584724"/>
    <w:rsid w:val="00584B1D"/>
    <w:rsid w:val="00584C9E"/>
    <w:rsid w:val="00586366"/>
    <w:rsid w:val="00586BC9"/>
    <w:rsid w:val="00586D59"/>
    <w:rsid w:val="005907BD"/>
    <w:rsid w:val="00590E77"/>
    <w:rsid w:val="005940F0"/>
    <w:rsid w:val="005953E9"/>
    <w:rsid w:val="00595B48"/>
    <w:rsid w:val="005A07EB"/>
    <w:rsid w:val="005A0C18"/>
    <w:rsid w:val="005A2C7E"/>
    <w:rsid w:val="005A72F4"/>
    <w:rsid w:val="005A75B5"/>
    <w:rsid w:val="005B2958"/>
    <w:rsid w:val="005B383F"/>
    <w:rsid w:val="005B3847"/>
    <w:rsid w:val="005B42B5"/>
    <w:rsid w:val="005B4356"/>
    <w:rsid w:val="005B6C2C"/>
    <w:rsid w:val="005B75DD"/>
    <w:rsid w:val="005C267C"/>
    <w:rsid w:val="005C4617"/>
    <w:rsid w:val="005C6FCA"/>
    <w:rsid w:val="005C7CD9"/>
    <w:rsid w:val="005D0E9C"/>
    <w:rsid w:val="005D3772"/>
    <w:rsid w:val="005D6A29"/>
    <w:rsid w:val="005D6F27"/>
    <w:rsid w:val="005E0155"/>
    <w:rsid w:val="005E142D"/>
    <w:rsid w:val="005E199B"/>
    <w:rsid w:val="005E1B6D"/>
    <w:rsid w:val="005E3E0B"/>
    <w:rsid w:val="005E4176"/>
    <w:rsid w:val="005E5589"/>
    <w:rsid w:val="005F110A"/>
    <w:rsid w:val="005F27DF"/>
    <w:rsid w:val="005F5ACF"/>
    <w:rsid w:val="00600224"/>
    <w:rsid w:val="00600AA5"/>
    <w:rsid w:val="00600DC8"/>
    <w:rsid w:val="00600E07"/>
    <w:rsid w:val="0060110D"/>
    <w:rsid w:val="0060118E"/>
    <w:rsid w:val="00602FD3"/>
    <w:rsid w:val="00603EBF"/>
    <w:rsid w:val="00604852"/>
    <w:rsid w:val="00604C11"/>
    <w:rsid w:val="00604C53"/>
    <w:rsid w:val="00607EB4"/>
    <w:rsid w:val="00611F7E"/>
    <w:rsid w:val="006139FE"/>
    <w:rsid w:val="0061433B"/>
    <w:rsid w:val="00614DCB"/>
    <w:rsid w:val="006161E2"/>
    <w:rsid w:val="00616FB1"/>
    <w:rsid w:val="006179CC"/>
    <w:rsid w:val="00620C03"/>
    <w:rsid w:val="00620C0D"/>
    <w:rsid w:val="0062444B"/>
    <w:rsid w:val="0062608D"/>
    <w:rsid w:val="006263D7"/>
    <w:rsid w:val="00630483"/>
    <w:rsid w:val="006368F6"/>
    <w:rsid w:val="00643247"/>
    <w:rsid w:val="006434B5"/>
    <w:rsid w:val="00645BDB"/>
    <w:rsid w:val="00645F93"/>
    <w:rsid w:val="006463B3"/>
    <w:rsid w:val="0064698E"/>
    <w:rsid w:val="00646F29"/>
    <w:rsid w:val="0064770C"/>
    <w:rsid w:val="0064777B"/>
    <w:rsid w:val="00647791"/>
    <w:rsid w:val="00651BB9"/>
    <w:rsid w:val="00655768"/>
    <w:rsid w:val="00655AA6"/>
    <w:rsid w:val="00656F94"/>
    <w:rsid w:val="0065727B"/>
    <w:rsid w:val="0065728F"/>
    <w:rsid w:val="0066183F"/>
    <w:rsid w:val="006619E5"/>
    <w:rsid w:val="00661CC5"/>
    <w:rsid w:val="00663630"/>
    <w:rsid w:val="006701FB"/>
    <w:rsid w:val="00670795"/>
    <w:rsid w:val="00672857"/>
    <w:rsid w:val="00677D1C"/>
    <w:rsid w:val="00681E35"/>
    <w:rsid w:val="00682850"/>
    <w:rsid w:val="006832A4"/>
    <w:rsid w:val="0068332F"/>
    <w:rsid w:val="006835BF"/>
    <w:rsid w:val="0068374D"/>
    <w:rsid w:val="006910E3"/>
    <w:rsid w:val="006940E4"/>
    <w:rsid w:val="0069429C"/>
    <w:rsid w:val="00697562"/>
    <w:rsid w:val="006979F6"/>
    <w:rsid w:val="006A0AAC"/>
    <w:rsid w:val="006A0EBC"/>
    <w:rsid w:val="006A4B6B"/>
    <w:rsid w:val="006B0641"/>
    <w:rsid w:val="006B0E87"/>
    <w:rsid w:val="006B1862"/>
    <w:rsid w:val="006B25AE"/>
    <w:rsid w:val="006B2AA6"/>
    <w:rsid w:val="006B3F86"/>
    <w:rsid w:val="006B6BC3"/>
    <w:rsid w:val="006B6C36"/>
    <w:rsid w:val="006C2D37"/>
    <w:rsid w:val="006C4288"/>
    <w:rsid w:val="006C5148"/>
    <w:rsid w:val="006C63CF"/>
    <w:rsid w:val="006D032C"/>
    <w:rsid w:val="006D6DAA"/>
    <w:rsid w:val="006E013A"/>
    <w:rsid w:val="006E3160"/>
    <w:rsid w:val="006E3841"/>
    <w:rsid w:val="006E5457"/>
    <w:rsid w:val="006E5966"/>
    <w:rsid w:val="006E7567"/>
    <w:rsid w:val="006F12AC"/>
    <w:rsid w:val="006F2A1E"/>
    <w:rsid w:val="006F51E9"/>
    <w:rsid w:val="006F60A7"/>
    <w:rsid w:val="006F68BF"/>
    <w:rsid w:val="006F70A9"/>
    <w:rsid w:val="00701A07"/>
    <w:rsid w:val="0070614A"/>
    <w:rsid w:val="00706937"/>
    <w:rsid w:val="00706A62"/>
    <w:rsid w:val="00710681"/>
    <w:rsid w:val="00711000"/>
    <w:rsid w:val="007112A2"/>
    <w:rsid w:val="00714C9B"/>
    <w:rsid w:val="00715D67"/>
    <w:rsid w:val="00721D1A"/>
    <w:rsid w:val="00723522"/>
    <w:rsid w:val="007314D6"/>
    <w:rsid w:val="00733305"/>
    <w:rsid w:val="007343D7"/>
    <w:rsid w:val="007349FB"/>
    <w:rsid w:val="00735009"/>
    <w:rsid w:val="00735E8B"/>
    <w:rsid w:val="007420C3"/>
    <w:rsid w:val="00746795"/>
    <w:rsid w:val="007467F7"/>
    <w:rsid w:val="00746C6E"/>
    <w:rsid w:val="00753048"/>
    <w:rsid w:val="00754D59"/>
    <w:rsid w:val="007551FA"/>
    <w:rsid w:val="007565D6"/>
    <w:rsid w:val="00765135"/>
    <w:rsid w:val="00766533"/>
    <w:rsid w:val="00770A49"/>
    <w:rsid w:val="00774387"/>
    <w:rsid w:val="007750B4"/>
    <w:rsid w:val="00782BE9"/>
    <w:rsid w:val="00783036"/>
    <w:rsid w:val="00785ABE"/>
    <w:rsid w:val="00786690"/>
    <w:rsid w:val="00786B2B"/>
    <w:rsid w:val="007901D8"/>
    <w:rsid w:val="00790E3E"/>
    <w:rsid w:val="00790FC4"/>
    <w:rsid w:val="00794B79"/>
    <w:rsid w:val="00794BE1"/>
    <w:rsid w:val="00797F2B"/>
    <w:rsid w:val="00797F8B"/>
    <w:rsid w:val="007A121C"/>
    <w:rsid w:val="007A39BF"/>
    <w:rsid w:val="007A40B7"/>
    <w:rsid w:val="007A58E9"/>
    <w:rsid w:val="007A5D54"/>
    <w:rsid w:val="007B21C7"/>
    <w:rsid w:val="007B2931"/>
    <w:rsid w:val="007B2C42"/>
    <w:rsid w:val="007B3182"/>
    <w:rsid w:val="007B4933"/>
    <w:rsid w:val="007C0EEB"/>
    <w:rsid w:val="007C3E66"/>
    <w:rsid w:val="007C441B"/>
    <w:rsid w:val="007C4E97"/>
    <w:rsid w:val="007C51DD"/>
    <w:rsid w:val="007C6BF4"/>
    <w:rsid w:val="007C6C23"/>
    <w:rsid w:val="007C7F27"/>
    <w:rsid w:val="007D13A8"/>
    <w:rsid w:val="007D43A3"/>
    <w:rsid w:val="007E0BE2"/>
    <w:rsid w:val="007E1156"/>
    <w:rsid w:val="007E1970"/>
    <w:rsid w:val="007E23A9"/>
    <w:rsid w:val="007E4925"/>
    <w:rsid w:val="007F0550"/>
    <w:rsid w:val="007F087E"/>
    <w:rsid w:val="007F0B51"/>
    <w:rsid w:val="007F14A0"/>
    <w:rsid w:val="007F3F23"/>
    <w:rsid w:val="007F4310"/>
    <w:rsid w:val="00804815"/>
    <w:rsid w:val="008078FE"/>
    <w:rsid w:val="0081119B"/>
    <w:rsid w:val="0081295B"/>
    <w:rsid w:val="008158C2"/>
    <w:rsid w:val="00815B76"/>
    <w:rsid w:val="008231CF"/>
    <w:rsid w:val="00823596"/>
    <w:rsid w:val="00826A17"/>
    <w:rsid w:val="0082713A"/>
    <w:rsid w:val="008305DD"/>
    <w:rsid w:val="00831713"/>
    <w:rsid w:val="00833143"/>
    <w:rsid w:val="008342DC"/>
    <w:rsid w:val="0083440E"/>
    <w:rsid w:val="008362C0"/>
    <w:rsid w:val="0083663B"/>
    <w:rsid w:val="008417B5"/>
    <w:rsid w:val="00847A43"/>
    <w:rsid w:val="008506C0"/>
    <w:rsid w:val="008508DE"/>
    <w:rsid w:val="00852D12"/>
    <w:rsid w:val="008571E7"/>
    <w:rsid w:val="00857B18"/>
    <w:rsid w:val="00861018"/>
    <w:rsid w:val="00861BC2"/>
    <w:rsid w:val="00861EBC"/>
    <w:rsid w:val="0086252F"/>
    <w:rsid w:val="0086375D"/>
    <w:rsid w:val="00864B4D"/>
    <w:rsid w:val="00864C25"/>
    <w:rsid w:val="00864DD2"/>
    <w:rsid w:val="008652F1"/>
    <w:rsid w:val="00871D63"/>
    <w:rsid w:val="0087439A"/>
    <w:rsid w:val="00874FF1"/>
    <w:rsid w:val="008757BB"/>
    <w:rsid w:val="00875EDA"/>
    <w:rsid w:val="00876185"/>
    <w:rsid w:val="008764E9"/>
    <w:rsid w:val="0087765B"/>
    <w:rsid w:val="00877755"/>
    <w:rsid w:val="008807F7"/>
    <w:rsid w:val="008854D1"/>
    <w:rsid w:val="008869F8"/>
    <w:rsid w:val="00887400"/>
    <w:rsid w:val="00887B78"/>
    <w:rsid w:val="00891A2E"/>
    <w:rsid w:val="00891CE3"/>
    <w:rsid w:val="00893958"/>
    <w:rsid w:val="008A07C0"/>
    <w:rsid w:val="008A3D7B"/>
    <w:rsid w:val="008A6336"/>
    <w:rsid w:val="008A6E6C"/>
    <w:rsid w:val="008B1733"/>
    <w:rsid w:val="008B43FB"/>
    <w:rsid w:val="008B529C"/>
    <w:rsid w:val="008B72AA"/>
    <w:rsid w:val="008B72C6"/>
    <w:rsid w:val="008B7E99"/>
    <w:rsid w:val="008C29C4"/>
    <w:rsid w:val="008C3A77"/>
    <w:rsid w:val="008C3E5D"/>
    <w:rsid w:val="008C68B4"/>
    <w:rsid w:val="008C6A55"/>
    <w:rsid w:val="008D0151"/>
    <w:rsid w:val="008D0A49"/>
    <w:rsid w:val="008D0AE3"/>
    <w:rsid w:val="008D10AB"/>
    <w:rsid w:val="008D50AD"/>
    <w:rsid w:val="008D5D44"/>
    <w:rsid w:val="008D642F"/>
    <w:rsid w:val="008D760A"/>
    <w:rsid w:val="008E5060"/>
    <w:rsid w:val="008E78A4"/>
    <w:rsid w:val="008F36D2"/>
    <w:rsid w:val="008F4D10"/>
    <w:rsid w:val="008F60E0"/>
    <w:rsid w:val="008F6E7E"/>
    <w:rsid w:val="008F7B48"/>
    <w:rsid w:val="0090002A"/>
    <w:rsid w:val="00901E40"/>
    <w:rsid w:val="009027CC"/>
    <w:rsid w:val="009041B9"/>
    <w:rsid w:val="00904573"/>
    <w:rsid w:val="00905B63"/>
    <w:rsid w:val="00906F8D"/>
    <w:rsid w:val="00907B82"/>
    <w:rsid w:val="0091246D"/>
    <w:rsid w:val="00912C2A"/>
    <w:rsid w:val="00916B62"/>
    <w:rsid w:val="00920A97"/>
    <w:rsid w:val="00920ABC"/>
    <w:rsid w:val="00922588"/>
    <w:rsid w:val="00923A21"/>
    <w:rsid w:val="00925CDA"/>
    <w:rsid w:val="00926A7F"/>
    <w:rsid w:val="00926D82"/>
    <w:rsid w:val="00930E98"/>
    <w:rsid w:val="00935CAD"/>
    <w:rsid w:val="00935FCC"/>
    <w:rsid w:val="00944847"/>
    <w:rsid w:val="00945537"/>
    <w:rsid w:val="00945928"/>
    <w:rsid w:val="009459B5"/>
    <w:rsid w:val="00946366"/>
    <w:rsid w:val="00947FCB"/>
    <w:rsid w:val="0095280D"/>
    <w:rsid w:val="0095285D"/>
    <w:rsid w:val="00952C61"/>
    <w:rsid w:val="00952DC3"/>
    <w:rsid w:val="009543D8"/>
    <w:rsid w:val="00960705"/>
    <w:rsid w:val="00962BA5"/>
    <w:rsid w:val="009643CA"/>
    <w:rsid w:val="009678CC"/>
    <w:rsid w:val="00971B1E"/>
    <w:rsid w:val="00972D6A"/>
    <w:rsid w:val="00973B81"/>
    <w:rsid w:val="00974B99"/>
    <w:rsid w:val="00974FFB"/>
    <w:rsid w:val="00975FD1"/>
    <w:rsid w:val="0097692D"/>
    <w:rsid w:val="0098004E"/>
    <w:rsid w:val="0098017E"/>
    <w:rsid w:val="00980AB2"/>
    <w:rsid w:val="00981BF4"/>
    <w:rsid w:val="00982BBD"/>
    <w:rsid w:val="00982E5E"/>
    <w:rsid w:val="009843F0"/>
    <w:rsid w:val="0098447F"/>
    <w:rsid w:val="0098631B"/>
    <w:rsid w:val="00986C64"/>
    <w:rsid w:val="00986DB2"/>
    <w:rsid w:val="0098751B"/>
    <w:rsid w:val="00990254"/>
    <w:rsid w:val="00990D6F"/>
    <w:rsid w:val="0099100D"/>
    <w:rsid w:val="00996194"/>
    <w:rsid w:val="009967C0"/>
    <w:rsid w:val="0099768A"/>
    <w:rsid w:val="009A0648"/>
    <w:rsid w:val="009A07B4"/>
    <w:rsid w:val="009A4AAC"/>
    <w:rsid w:val="009A6DF7"/>
    <w:rsid w:val="009B1187"/>
    <w:rsid w:val="009B17DE"/>
    <w:rsid w:val="009B2781"/>
    <w:rsid w:val="009B2957"/>
    <w:rsid w:val="009B2F7D"/>
    <w:rsid w:val="009B5844"/>
    <w:rsid w:val="009B7EFB"/>
    <w:rsid w:val="009B7F2F"/>
    <w:rsid w:val="009C121A"/>
    <w:rsid w:val="009C13D8"/>
    <w:rsid w:val="009C270C"/>
    <w:rsid w:val="009C4782"/>
    <w:rsid w:val="009C516A"/>
    <w:rsid w:val="009C51B2"/>
    <w:rsid w:val="009C6B7B"/>
    <w:rsid w:val="009D1A08"/>
    <w:rsid w:val="009D5025"/>
    <w:rsid w:val="009D7079"/>
    <w:rsid w:val="009E55F6"/>
    <w:rsid w:val="009E5FF4"/>
    <w:rsid w:val="009E62E5"/>
    <w:rsid w:val="009F0201"/>
    <w:rsid w:val="009F06A0"/>
    <w:rsid w:val="009F3BA3"/>
    <w:rsid w:val="009F4D30"/>
    <w:rsid w:val="009F4DA5"/>
    <w:rsid w:val="009F773D"/>
    <w:rsid w:val="009F7F23"/>
    <w:rsid w:val="00A0430D"/>
    <w:rsid w:val="00A057CB"/>
    <w:rsid w:val="00A0588A"/>
    <w:rsid w:val="00A15094"/>
    <w:rsid w:val="00A152BE"/>
    <w:rsid w:val="00A20293"/>
    <w:rsid w:val="00A204A3"/>
    <w:rsid w:val="00A22213"/>
    <w:rsid w:val="00A235BD"/>
    <w:rsid w:val="00A237C4"/>
    <w:rsid w:val="00A26F58"/>
    <w:rsid w:val="00A30D0D"/>
    <w:rsid w:val="00A33603"/>
    <w:rsid w:val="00A34300"/>
    <w:rsid w:val="00A35BED"/>
    <w:rsid w:val="00A36F34"/>
    <w:rsid w:val="00A37074"/>
    <w:rsid w:val="00A44550"/>
    <w:rsid w:val="00A44686"/>
    <w:rsid w:val="00A45260"/>
    <w:rsid w:val="00A45B7E"/>
    <w:rsid w:val="00A462D3"/>
    <w:rsid w:val="00A46F10"/>
    <w:rsid w:val="00A503FF"/>
    <w:rsid w:val="00A52ED5"/>
    <w:rsid w:val="00A5308F"/>
    <w:rsid w:val="00A539AD"/>
    <w:rsid w:val="00A56CF4"/>
    <w:rsid w:val="00A56D53"/>
    <w:rsid w:val="00A6072B"/>
    <w:rsid w:val="00A60847"/>
    <w:rsid w:val="00A60D9F"/>
    <w:rsid w:val="00A6212B"/>
    <w:rsid w:val="00A6337F"/>
    <w:rsid w:val="00A655ED"/>
    <w:rsid w:val="00A658E0"/>
    <w:rsid w:val="00A6727A"/>
    <w:rsid w:val="00A67DAF"/>
    <w:rsid w:val="00A7142F"/>
    <w:rsid w:val="00A731A1"/>
    <w:rsid w:val="00A732DA"/>
    <w:rsid w:val="00A83350"/>
    <w:rsid w:val="00A83CDA"/>
    <w:rsid w:val="00A84F06"/>
    <w:rsid w:val="00A8525E"/>
    <w:rsid w:val="00A85EF8"/>
    <w:rsid w:val="00A867EE"/>
    <w:rsid w:val="00A913DB"/>
    <w:rsid w:val="00A948DD"/>
    <w:rsid w:val="00A97548"/>
    <w:rsid w:val="00AA1CD4"/>
    <w:rsid w:val="00AA2D27"/>
    <w:rsid w:val="00AA457C"/>
    <w:rsid w:val="00AA6887"/>
    <w:rsid w:val="00AA6FD0"/>
    <w:rsid w:val="00AA7967"/>
    <w:rsid w:val="00AB0FA4"/>
    <w:rsid w:val="00AB1D68"/>
    <w:rsid w:val="00AB23BB"/>
    <w:rsid w:val="00AB2774"/>
    <w:rsid w:val="00AB554D"/>
    <w:rsid w:val="00AB579D"/>
    <w:rsid w:val="00AC09D0"/>
    <w:rsid w:val="00AC200F"/>
    <w:rsid w:val="00AC42E8"/>
    <w:rsid w:val="00AC6989"/>
    <w:rsid w:val="00AD11F2"/>
    <w:rsid w:val="00AD2200"/>
    <w:rsid w:val="00AD3F37"/>
    <w:rsid w:val="00AD4B3A"/>
    <w:rsid w:val="00AD57B7"/>
    <w:rsid w:val="00AD665F"/>
    <w:rsid w:val="00AD6AA1"/>
    <w:rsid w:val="00AE0738"/>
    <w:rsid w:val="00AE5AA6"/>
    <w:rsid w:val="00AE6A59"/>
    <w:rsid w:val="00AF096E"/>
    <w:rsid w:val="00AF1AE9"/>
    <w:rsid w:val="00AF241C"/>
    <w:rsid w:val="00AF2742"/>
    <w:rsid w:val="00AF2B9E"/>
    <w:rsid w:val="00AF4290"/>
    <w:rsid w:val="00AF485C"/>
    <w:rsid w:val="00AF4A8E"/>
    <w:rsid w:val="00AF4EF2"/>
    <w:rsid w:val="00AF548D"/>
    <w:rsid w:val="00AF7C61"/>
    <w:rsid w:val="00B02109"/>
    <w:rsid w:val="00B02738"/>
    <w:rsid w:val="00B02DAD"/>
    <w:rsid w:val="00B04214"/>
    <w:rsid w:val="00B04455"/>
    <w:rsid w:val="00B056A5"/>
    <w:rsid w:val="00B1032D"/>
    <w:rsid w:val="00B11B8E"/>
    <w:rsid w:val="00B12B51"/>
    <w:rsid w:val="00B13D23"/>
    <w:rsid w:val="00B1634E"/>
    <w:rsid w:val="00B20AA7"/>
    <w:rsid w:val="00B24DFE"/>
    <w:rsid w:val="00B24EF9"/>
    <w:rsid w:val="00B31CB0"/>
    <w:rsid w:val="00B31CCB"/>
    <w:rsid w:val="00B33244"/>
    <w:rsid w:val="00B35094"/>
    <w:rsid w:val="00B35C15"/>
    <w:rsid w:val="00B36488"/>
    <w:rsid w:val="00B36C39"/>
    <w:rsid w:val="00B4237C"/>
    <w:rsid w:val="00B426FE"/>
    <w:rsid w:val="00B42A6B"/>
    <w:rsid w:val="00B44258"/>
    <w:rsid w:val="00B45BD7"/>
    <w:rsid w:val="00B45D71"/>
    <w:rsid w:val="00B5200B"/>
    <w:rsid w:val="00B54A31"/>
    <w:rsid w:val="00B6141B"/>
    <w:rsid w:val="00B61D32"/>
    <w:rsid w:val="00B625B4"/>
    <w:rsid w:val="00B62EFE"/>
    <w:rsid w:val="00B67715"/>
    <w:rsid w:val="00B71CE9"/>
    <w:rsid w:val="00B71FEF"/>
    <w:rsid w:val="00B72031"/>
    <w:rsid w:val="00B727EE"/>
    <w:rsid w:val="00B73D63"/>
    <w:rsid w:val="00B74325"/>
    <w:rsid w:val="00B74389"/>
    <w:rsid w:val="00B76DDA"/>
    <w:rsid w:val="00B81405"/>
    <w:rsid w:val="00B83FBF"/>
    <w:rsid w:val="00B84B89"/>
    <w:rsid w:val="00B84CC0"/>
    <w:rsid w:val="00B9135B"/>
    <w:rsid w:val="00B91C84"/>
    <w:rsid w:val="00B91DA5"/>
    <w:rsid w:val="00B927DB"/>
    <w:rsid w:val="00B937F0"/>
    <w:rsid w:val="00B93B3C"/>
    <w:rsid w:val="00B94A49"/>
    <w:rsid w:val="00B95226"/>
    <w:rsid w:val="00B97774"/>
    <w:rsid w:val="00BA17FD"/>
    <w:rsid w:val="00BA65F3"/>
    <w:rsid w:val="00BB0198"/>
    <w:rsid w:val="00BB0902"/>
    <w:rsid w:val="00BB2315"/>
    <w:rsid w:val="00BB2846"/>
    <w:rsid w:val="00BB3CA3"/>
    <w:rsid w:val="00BB49AC"/>
    <w:rsid w:val="00BB6C3D"/>
    <w:rsid w:val="00BC0314"/>
    <w:rsid w:val="00BC1366"/>
    <w:rsid w:val="00BC4995"/>
    <w:rsid w:val="00BC4F3E"/>
    <w:rsid w:val="00BC628E"/>
    <w:rsid w:val="00BC687F"/>
    <w:rsid w:val="00BC6AFD"/>
    <w:rsid w:val="00BC6C75"/>
    <w:rsid w:val="00BC7299"/>
    <w:rsid w:val="00BD08ED"/>
    <w:rsid w:val="00BD0F14"/>
    <w:rsid w:val="00BD3EAC"/>
    <w:rsid w:val="00BD4A8C"/>
    <w:rsid w:val="00BD55B1"/>
    <w:rsid w:val="00BD7466"/>
    <w:rsid w:val="00BD7DD8"/>
    <w:rsid w:val="00BE056C"/>
    <w:rsid w:val="00BE117C"/>
    <w:rsid w:val="00BE6ABA"/>
    <w:rsid w:val="00BE6F79"/>
    <w:rsid w:val="00BE701D"/>
    <w:rsid w:val="00BE74AC"/>
    <w:rsid w:val="00BF09DA"/>
    <w:rsid w:val="00BF6C94"/>
    <w:rsid w:val="00C00000"/>
    <w:rsid w:val="00C006E4"/>
    <w:rsid w:val="00C0176E"/>
    <w:rsid w:val="00C01F6C"/>
    <w:rsid w:val="00C05164"/>
    <w:rsid w:val="00C0657F"/>
    <w:rsid w:val="00C06E90"/>
    <w:rsid w:val="00C11BD9"/>
    <w:rsid w:val="00C217F6"/>
    <w:rsid w:val="00C22885"/>
    <w:rsid w:val="00C22E17"/>
    <w:rsid w:val="00C23F2A"/>
    <w:rsid w:val="00C245E4"/>
    <w:rsid w:val="00C246A2"/>
    <w:rsid w:val="00C25659"/>
    <w:rsid w:val="00C25679"/>
    <w:rsid w:val="00C26778"/>
    <w:rsid w:val="00C34546"/>
    <w:rsid w:val="00C35375"/>
    <w:rsid w:val="00C373FF"/>
    <w:rsid w:val="00C42471"/>
    <w:rsid w:val="00C42BE1"/>
    <w:rsid w:val="00C44E45"/>
    <w:rsid w:val="00C51BD6"/>
    <w:rsid w:val="00C52481"/>
    <w:rsid w:val="00C52CB2"/>
    <w:rsid w:val="00C55093"/>
    <w:rsid w:val="00C55C91"/>
    <w:rsid w:val="00C56C31"/>
    <w:rsid w:val="00C570FC"/>
    <w:rsid w:val="00C57458"/>
    <w:rsid w:val="00C61C93"/>
    <w:rsid w:val="00C63953"/>
    <w:rsid w:val="00C63A43"/>
    <w:rsid w:val="00C664F5"/>
    <w:rsid w:val="00C66C9D"/>
    <w:rsid w:val="00C679E7"/>
    <w:rsid w:val="00C67E30"/>
    <w:rsid w:val="00C7046B"/>
    <w:rsid w:val="00C70B77"/>
    <w:rsid w:val="00C72793"/>
    <w:rsid w:val="00C72F0F"/>
    <w:rsid w:val="00C74844"/>
    <w:rsid w:val="00C766EF"/>
    <w:rsid w:val="00C80DA5"/>
    <w:rsid w:val="00C81127"/>
    <w:rsid w:val="00C81B0A"/>
    <w:rsid w:val="00C836E4"/>
    <w:rsid w:val="00C83889"/>
    <w:rsid w:val="00C85824"/>
    <w:rsid w:val="00C8793D"/>
    <w:rsid w:val="00C906CD"/>
    <w:rsid w:val="00C94C7B"/>
    <w:rsid w:val="00C955DE"/>
    <w:rsid w:val="00C95E80"/>
    <w:rsid w:val="00C972F6"/>
    <w:rsid w:val="00CA190C"/>
    <w:rsid w:val="00CA2A4A"/>
    <w:rsid w:val="00CA31C7"/>
    <w:rsid w:val="00CA3ECA"/>
    <w:rsid w:val="00CA4AAC"/>
    <w:rsid w:val="00CA4AEF"/>
    <w:rsid w:val="00CA725C"/>
    <w:rsid w:val="00CA7294"/>
    <w:rsid w:val="00CB1119"/>
    <w:rsid w:val="00CB18C9"/>
    <w:rsid w:val="00CB3B01"/>
    <w:rsid w:val="00CB58C9"/>
    <w:rsid w:val="00CC2A7F"/>
    <w:rsid w:val="00CC2D40"/>
    <w:rsid w:val="00CC38DD"/>
    <w:rsid w:val="00CC6057"/>
    <w:rsid w:val="00CE477B"/>
    <w:rsid w:val="00CE4AAC"/>
    <w:rsid w:val="00CE5CB9"/>
    <w:rsid w:val="00CE5D55"/>
    <w:rsid w:val="00CE7B5E"/>
    <w:rsid w:val="00CF12F0"/>
    <w:rsid w:val="00CF1C8E"/>
    <w:rsid w:val="00CF26E2"/>
    <w:rsid w:val="00CF33E0"/>
    <w:rsid w:val="00CF4187"/>
    <w:rsid w:val="00D01396"/>
    <w:rsid w:val="00D063A6"/>
    <w:rsid w:val="00D063DB"/>
    <w:rsid w:val="00D06E72"/>
    <w:rsid w:val="00D0786C"/>
    <w:rsid w:val="00D10DC8"/>
    <w:rsid w:val="00D11773"/>
    <w:rsid w:val="00D11DC6"/>
    <w:rsid w:val="00D13043"/>
    <w:rsid w:val="00D140A3"/>
    <w:rsid w:val="00D143C7"/>
    <w:rsid w:val="00D160D3"/>
    <w:rsid w:val="00D20886"/>
    <w:rsid w:val="00D22ADD"/>
    <w:rsid w:val="00D27C7B"/>
    <w:rsid w:val="00D30D3F"/>
    <w:rsid w:val="00D335EB"/>
    <w:rsid w:val="00D33E71"/>
    <w:rsid w:val="00D34F9C"/>
    <w:rsid w:val="00D353EC"/>
    <w:rsid w:val="00D42598"/>
    <w:rsid w:val="00D42727"/>
    <w:rsid w:val="00D43194"/>
    <w:rsid w:val="00D4330C"/>
    <w:rsid w:val="00D44534"/>
    <w:rsid w:val="00D46F88"/>
    <w:rsid w:val="00D47605"/>
    <w:rsid w:val="00D55F18"/>
    <w:rsid w:val="00D624BC"/>
    <w:rsid w:val="00D63B25"/>
    <w:rsid w:val="00D67D8D"/>
    <w:rsid w:val="00D723A4"/>
    <w:rsid w:val="00D732E6"/>
    <w:rsid w:val="00D73433"/>
    <w:rsid w:val="00D75749"/>
    <w:rsid w:val="00D75CA2"/>
    <w:rsid w:val="00D767E7"/>
    <w:rsid w:val="00D7742F"/>
    <w:rsid w:val="00D908F5"/>
    <w:rsid w:val="00D92A4E"/>
    <w:rsid w:val="00D947F5"/>
    <w:rsid w:val="00D956A2"/>
    <w:rsid w:val="00D9581B"/>
    <w:rsid w:val="00D96ABA"/>
    <w:rsid w:val="00DA2996"/>
    <w:rsid w:val="00DA4367"/>
    <w:rsid w:val="00DA51E1"/>
    <w:rsid w:val="00DA6FA9"/>
    <w:rsid w:val="00DA72E3"/>
    <w:rsid w:val="00DB01BF"/>
    <w:rsid w:val="00DB1901"/>
    <w:rsid w:val="00DB3C35"/>
    <w:rsid w:val="00DB3C53"/>
    <w:rsid w:val="00DB3E91"/>
    <w:rsid w:val="00DB4D69"/>
    <w:rsid w:val="00DC0AE8"/>
    <w:rsid w:val="00DC105B"/>
    <w:rsid w:val="00DC2B6A"/>
    <w:rsid w:val="00DC3D72"/>
    <w:rsid w:val="00DC67AC"/>
    <w:rsid w:val="00DD28D7"/>
    <w:rsid w:val="00DE0758"/>
    <w:rsid w:val="00DE09D3"/>
    <w:rsid w:val="00DE2979"/>
    <w:rsid w:val="00DE29A8"/>
    <w:rsid w:val="00DE52B3"/>
    <w:rsid w:val="00DE7B33"/>
    <w:rsid w:val="00DF1903"/>
    <w:rsid w:val="00DF2523"/>
    <w:rsid w:val="00DF2B83"/>
    <w:rsid w:val="00DF3710"/>
    <w:rsid w:val="00DF4931"/>
    <w:rsid w:val="00DF669E"/>
    <w:rsid w:val="00E0267D"/>
    <w:rsid w:val="00E04FA0"/>
    <w:rsid w:val="00E05584"/>
    <w:rsid w:val="00E06216"/>
    <w:rsid w:val="00E13B79"/>
    <w:rsid w:val="00E13FA6"/>
    <w:rsid w:val="00E14B07"/>
    <w:rsid w:val="00E16308"/>
    <w:rsid w:val="00E1703C"/>
    <w:rsid w:val="00E201F7"/>
    <w:rsid w:val="00E22BA2"/>
    <w:rsid w:val="00E231E2"/>
    <w:rsid w:val="00E30B21"/>
    <w:rsid w:val="00E32563"/>
    <w:rsid w:val="00E33A3E"/>
    <w:rsid w:val="00E3407B"/>
    <w:rsid w:val="00E36073"/>
    <w:rsid w:val="00E36FA0"/>
    <w:rsid w:val="00E3704C"/>
    <w:rsid w:val="00E40E0C"/>
    <w:rsid w:val="00E4427A"/>
    <w:rsid w:val="00E458A8"/>
    <w:rsid w:val="00E50C10"/>
    <w:rsid w:val="00E51C90"/>
    <w:rsid w:val="00E5473E"/>
    <w:rsid w:val="00E57A50"/>
    <w:rsid w:val="00E57F9B"/>
    <w:rsid w:val="00E61793"/>
    <w:rsid w:val="00E639E0"/>
    <w:rsid w:val="00E66AF0"/>
    <w:rsid w:val="00E71748"/>
    <w:rsid w:val="00E71CAD"/>
    <w:rsid w:val="00E73D12"/>
    <w:rsid w:val="00E745E8"/>
    <w:rsid w:val="00E76207"/>
    <w:rsid w:val="00E816C1"/>
    <w:rsid w:val="00E86670"/>
    <w:rsid w:val="00E870BD"/>
    <w:rsid w:val="00E90220"/>
    <w:rsid w:val="00E90C91"/>
    <w:rsid w:val="00E91E86"/>
    <w:rsid w:val="00EA18A5"/>
    <w:rsid w:val="00EA46EC"/>
    <w:rsid w:val="00EA52C0"/>
    <w:rsid w:val="00EA5514"/>
    <w:rsid w:val="00EB1D2E"/>
    <w:rsid w:val="00EB3B13"/>
    <w:rsid w:val="00EB41AF"/>
    <w:rsid w:val="00EB5F2E"/>
    <w:rsid w:val="00EB6A36"/>
    <w:rsid w:val="00EC09E5"/>
    <w:rsid w:val="00EC0B88"/>
    <w:rsid w:val="00EC4791"/>
    <w:rsid w:val="00EC4B08"/>
    <w:rsid w:val="00EC77DE"/>
    <w:rsid w:val="00ED05FC"/>
    <w:rsid w:val="00ED160D"/>
    <w:rsid w:val="00ED1827"/>
    <w:rsid w:val="00ED75AB"/>
    <w:rsid w:val="00EE1F88"/>
    <w:rsid w:val="00EE46AB"/>
    <w:rsid w:val="00EE4901"/>
    <w:rsid w:val="00EE5AD8"/>
    <w:rsid w:val="00EE66B9"/>
    <w:rsid w:val="00EF206F"/>
    <w:rsid w:val="00EF2102"/>
    <w:rsid w:val="00EF5D8E"/>
    <w:rsid w:val="00F00007"/>
    <w:rsid w:val="00F002D5"/>
    <w:rsid w:val="00F01CAC"/>
    <w:rsid w:val="00F02408"/>
    <w:rsid w:val="00F050AD"/>
    <w:rsid w:val="00F050F3"/>
    <w:rsid w:val="00F06DA4"/>
    <w:rsid w:val="00F11034"/>
    <w:rsid w:val="00F124C6"/>
    <w:rsid w:val="00F13174"/>
    <w:rsid w:val="00F13708"/>
    <w:rsid w:val="00F1511A"/>
    <w:rsid w:val="00F1603F"/>
    <w:rsid w:val="00F17219"/>
    <w:rsid w:val="00F17996"/>
    <w:rsid w:val="00F23B3B"/>
    <w:rsid w:val="00F260FC"/>
    <w:rsid w:val="00F35E86"/>
    <w:rsid w:val="00F45041"/>
    <w:rsid w:val="00F45A2E"/>
    <w:rsid w:val="00F47104"/>
    <w:rsid w:val="00F52371"/>
    <w:rsid w:val="00F52930"/>
    <w:rsid w:val="00F533A7"/>
    <w:rsid w:val="00F550D4"/>
    <w:rsid w:val="00F55871"/>
    <w:rsid w:val="00F55EF4"/>
    <w:rsid w:val="00F571CA"/>
    <w:rsid w:val="00F57210"/>
    <w:rsid w:val="00F575B5"/>
    <w:rsid w:val="00F607D9"/>
    <w:rsid w:val="00F62C4A"/>
    <w:rsid w:val="00F63CAF"/>
    <w:rsid w:val="00F64BBD"/>
    <w:rsid w:val="00F66CE0"/>
    <w:rsid w:val="00F66EB1"/>
    <w:rsid w:val="00F673FF"/>
    <w:rsid w:val="00F70B16"/>
    <w:rsid w:val="00F728C7"/>
    <w:rsid w:val="00F73740"/>
    <w:rsid w:val="00F73E83"/>
    <w:rsid w:val="00F74BF7"/>
    <w:rsid w:val="00F75A66"/>
    <w:rsid w:val="00F75F62"/>
    <w:rsid w:val="00F76561"/>
    <w:rsid w:val="00F768C5"/>
    <w:rsid w:val="00F769F5"/>
    <w:rsid w:val="00F775BE"/>
    <w:rsid w:val="00F80529"/>
    <w:rsid w:val="00F81049"/>
    <w:rsid w:val="00F8139E"/>
    <w:rsid w:val="00F82973"/>
    <w:rsid w:val="00F82F70"/>
    <w:rsid w:val="00F83410"/>
    <w:rsid w:val="00F853A3"/>
    <w:rsid w:val="00F85C49"/>
    <w:rsid w:val="00F87181"/>
    <w:rsid w:val="00F872D7"/>
    <w:rsid w:val="00F874A8"/>
    <w:rsid w:val="00F8760E"/>
    <w:rsid w:val="00F941B7"/>
    <w:rsid w:val="00F96401"/>
    <w:rsid w:val="00F9670C"/>
    <w:rsid w:val="00F97B42"/>
    <w:rsid w:val="00FA0442"/>
    <w:rsid w:val="00FA0480"/>
    <w:rsid w:val="00FA399D"/>
    <w:rsid w:val="00FA3F29"/>
    <w:rsid w:val="00FA4703"/>
    <w:rsid w:val="00FA6250"/>
    <w:rsid w:val="00FA6617"/>
    <w:rsid w:val="00FA77AD"/>
    <w:rsid w:val="00FB2AA9"/>
    <w:rsid w:val="00FB30AE"/>
    <w:rsid w:val="00FB62F7"/>
    <w:rsid w:val="00FB709F"/>
    <w:rsid w:val="00FB7B82"/>
    <w:rsid w:val="00FB7DA9"/>
    <w:rsid w:val="00FC149B"/>
    <w:rsid w:val="00FC1717"/>
    <w:rsid w:val="00FC1730"/>
    <w:rsid w:val="00FC3873"/>
    <w:rsid w:val="00FC4BA2"/>
    <w:rsid w:val="00FC6F62"/>
    <w:rsid w:val="00FD04BC"/>
    <w:rsid w:val="00FD1EAD"/>
    <w:rsid w:val="00FD2414"/>
    <w:rsid w:val="00FD2DA1"/>
    <w:rsid w:val="00FD679C"/>
    <w:rsid w:val="00FD7B7D"/>
    <w:rsid w:val="00FE09CA"/>
    <w:rsid w:val="00FE2FBA"/>
    <w:rsid w:val="00FE355B"/>
    <w:rsid w:val="00FE4AD7"/>
    <w:rsid w:val="00FE5F95"/>
    <w:rsid w:val="00FE7925"/>
    <w:rsid w:val="00FF42C6"/>
    <w:rsid w:val="00FF5490"/>
    <w:rsid w:val="00FF5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DBF2B5B-7D99-4950-BCC9-7F2F326BD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3036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3466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0E3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61BC2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076DC4"/>
    <w:rPr>
      <w:sz w:val="16"/>
      <w:szCs w:val="16"/>
    </w:rPr>
  </w:style>
  <w:style w:type="character" w:customStyle="1" w:styleId="Char">
    <w:name w:val="批注框文本 Char"/>
    <w:basedOn w:val="a0"/>
    <w:link w:val="a5"/>
    <w:uiPriority w:val="99"/>
    <w:semiHidden/>
    <w:rsid w:val="00076DC4"/>
    <w:rPr>
      <w:sz w:val="16"/>
      <w:szCs w:val="16"/>
    </w:rPr>
  </w:style>
  <w:style w:type="paragraph" w:styleId="a6">
    <w:name w:val="caption"/>
    <w:basedOn w:val="a"/>
    <w:next w:val="a"/>
    <w:uiPriority w:val="35"/>
    <w:unhideWhenUsed/>
    <w:qFormat/>
    <w:rsid w:val="008E78A4"/>
    <w:rPr>
      <w:rFonts w:asciiTheme="majorHAnsi" w:eastAsia="SimHei" w:hAnsiTheme="majorHAnsi" w:cstheme="majorBidi"/>
      <w:sz w:val="20"/>
      <w:szCs w:val="20"/>
    </w:rPr>
  </w:style>
  <w:style w:type="character" w:styleId="a7">
    <w:name w:val="Placeholder Text"/>
    <w:basedOn w:val="a0"/>
    <w:uiPriority w:val="99"/>
    <w:semiHidden/>
    <w:rsid w:val="00A36F34"/>
    <w:rPr>
      <w:color w:val="808080"/>
    </w:rPr>
  </w:style>
  <w:style w:type="paragraph" w:styleId="a8">
    <w:name w:val="Normal (Web)"/>
    <w:basedOn w:val="a"/>
    <w:uiPriority w:val="99"/>
    <w:semiHidden/>
    <w:unhideWhenUsed/>
    <w:rsid w:val="00651BB9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paragraph" w:customStyle="1" w:styleId="TextChar">
    <w:name w:val="Text Char"/>
    <w:basedOn w:val="a"/>
    <w:link w:val="TextCharChar"/>
    <w:rsid w:val="009027CC"/>
    <w:pPr>
      <w:autoSpaceDE w:val="0"/>
      <w:autoSpaceDN w:val="0"/>
      <w:spacing w:line="252" w:lineRule="auto"/>
      <w:ind w:firstLine="202"/>
    </w:pPr>
    <w:rPr>
      <w:rFonts w:ascii="Times New Roman" w:eastAsia="SimSun" w:hAnsi="Times New Roman" w:cs="Times New Roman"/>
      <w:kern w:val="0"/>
      <w:sz w:val="24"/>
      <w:szCs w:val="24"/>
      <w:lang w:eastAsia="en-US"/>
    </w:rPr>
  </w:style>
  <w:style w:type="character" w:customStyle="1" w:styleId="TextCharChar">
    <w:name w:val="Text Char Char"/>
    <w:link w:val="TextChar"/>
    <w:rsid w:val="009027CC"/>
    <w:rPr>
      <w:rFonts w:ascii="Times New Roman" w:eastAsia="SimSun" w:hAnsi="Times New Roman" w:cs="Times New Roman"/>
      <w:kern w:val="0"/>
      <w:sz w:val="24"/>
      <w:szCs w:val="24"/>
      <w:lang w:eastAsia="en-US"/>
    </w:rPr>
  </w:style>
  <w:style w:type="character" w:styleId="a9">
    <w:name w:val="annotation reference"/>
    <w:basedOn w:val="a0"/>
    <w:uiPriority w:val="99"/>
    <w:semiHidden/>
    <w:unhideWhenUsed/>
    <w:rsid w:val="00B937F0"/>
    <w:rPr>
      <w:sz w:val="21"/>
      <w:szCs w:val="21"/>
    </w:rPr>
  </w:style>
  <w:style w:type="paragraph" w:styleId="aa">
    <w:name w:val="annotation text"/>
    <w:basedOn w:val="a"/>
    <w:link w:val="Char0"/>
    <w:uiPriority w:val="99"/>
    <w:semiHidden/>
    <w:unhideWhenUsed/>
    <w:rsid w:val="00B937F0"/>
    <w:pPr>
      <w:jc w:val="left"/>
    </w:pPr>
  </w:style>
  <w:style w:type="character" w:customStyle="1" w:styleId="Char0">
    <w:name w:val="批注文字 Char"/>
    <w:basedOn w:val="a0"/>
    <w:link w:val="aa"/>
    <w:uiPriority w:val="99"/>
    <w:semiHidden/>
    <w:rsid w:val="00B937F0"/>
  </w:style>
  <w:style w:type="paragraph" w:styleId="ab">
    <w:name w:val="annotation subject"/>
    <w:basedOn w:val="aa"/>
    <w:next w:val="aa"/>
    <w:link w:val="Char1"/>
    <w:uiPriority w:val="99"/>
    <w:semiHidden/>
    <w:unhideWhenUsed/>
    <w:rsid w:val="00B937F0"/>
    <w:rPr>
      <w:b/>
      <w:bCs/>
    </w:rPr>
  </w:style>
  <w:style w:type="character" w:customStyle="1" w:styleId="Char1">
    <w:name w:val="批注主题 Char"/>
    <w:basedOn w:val="Char0"/>
    <w:link w:val="ab"/>
    <w:uiPriority w:val="99"/>
    <w:semiHidden/>
    <w:rsid w:val="00B937F0"/>
    <w:rPr>
      <w:b/>
      <w:bCs/>
    </w:rPr>
  </w:style>
  <w:style w:type="character" w:customStyle="1" w:styleId="2Char">
    <w:name w:val="标题 2 Char"/>
    <w:basedOn w:val="a0"/>
    <w:link w:val="2"/>
    <w:uiPriority w:val="9"/>
    <w:rsid w:val="0053466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c">
    <w:name w:val="header"/>
    <w:basedOn w:val="a"/>
    <w:link w:val="Char2"/>
    <w:uiPriority w:val="99"/>
    <w:unhideWhenUsed/>
    <w:rsid w:val="00E40E0C"/>
    <w:pPr>
      <w:tabs>
        <w:tab w:val="center" w:pos="4680"/>
        <w:tab w:val="right" w:pos="9360"/>
      </w:tabs>
    </w:pPr>
  </w:style>
  <w:style w:type="character" w:customStyle="1" w:styleId="Char2">
    <w:name w:val="页眉 Char"/>
    <w:basedOn w:val="a0"/>
    <w:link w:val="ac"/>
    <w:uiPriority w:val="99"/>
    <w:rsid w:val="00E40E0C"/>
  </w:style>
  <w:style w:type="paragraph" w:styleId="ad">
    <w:name w:val="footer"/>
    <w:basedOn w:val="a"/>
    <w:link w:val="Char3"/>
    <w:uiPriority w:val="99"/>
    <w:unhideWhenUsed/>
    <w:rsid w:val="00E40E0C"/>
    <w:pPr>
      <w:tabs>
        <w:tab w:val="center" w:pos="4680"/>
        <w:tab w:val="right" w:pos="9360"/>
      </w:tabs>
    </w:pPr>
  </w:style>
  <w:style w:type="character" w:customStyle="1" w:styleId="Char3">
    <w:name w:val="页脚 Char"/>
    <w:basedOn w:val="a0"/>
    <w:link w:val="ad"/>
    <w:uiPriority w:val="99"/>
    <w:rsid w:val="00E40E0C"/>
  </w:style>
  <w:style w:type="paragraph" w:customStyle="1" w:styleId="EndNoteBibliographyTitle">
    <w:name w:val="EndNote Bibliography Title"/>
    <w:basedOn w:val="a"/>
    <w:link w:val="EndNoteBibliographyTitleChar"/>
    <w:rsid w:val="0095285D"/>
    <w:pPr>
      <w:jc w:val="center"/>
    </w:pPr>
    <w:rPr>
      <w:rFonts w:ascii="Calibri" w:hAnsi="Calibri"/>
      <w:noProof/>
      <w:sz w:val="20"/>
    </w:rPr>
  </w:style>
  <w:style w:type="character" w:customStyle="1" w:styleId="EndNoteBibliographyTitleChar">
    <w:name w:val="EndNote Bibliography Title Char"/>
    <w:basedOn w:val="a0"/>
    <w:link w:val="EndNoteBibliographyTitle"/>
    <w:rsid w:val="0095285D"/>
    <w:rPr>
      <w:rFonts w:ascii="Calibri" w:hAnsi="Calibri"/>
      <w:noProof/>
      <w:sz w:val="20"/>
    </w:rPr>
  </w:style>
  <w:style w:type="paragraph" w:customStyle="1" w:styleId="EndNoteBibliography">
    <w:name w:val="EndNote Bibliography"/>
    <w:basedOn w:val="a"/>
    <w:link w:val="EndNoteBibliographyChar"/>
    <w:rsid w:val="0095285D"/>
    <w:rPr>
      <w:rFonts w:ascii="Calibri" w:hAnsi="Calibri"/>
      <w:noProof/>
      <w:sz w:val="20"/>
    </w:rPr>
  </w:style>
  <w:style w:type="character" w:customStyle="1" w:styleId="EndNoteBibliographyChar">
    <w:name w:val="EndNote Bibliography Char"/>
    <w:basedOn w:val="a0"/>
    <w:link w:val="EndNoteBibliography"/>
    <w:rsid w:val="0095285D"/>
    <w:rPr>
      <w:rFonts w:ascii="Calibri" w:hAnsi="Calibri"/>
      <w:noProof/>
      <w:sz w:val="20"/>
    </w:rPr>
  </w:style>
  <w:style w:type="paragraph" w:styleId="20">
    <w:name w:val="Body Text 2"/>
    <w:basedOn w:val="a"/>
    <w:link w:val="2Char0"/>
    <w:rsid w:val="002E75F3"/>
    <w:pPr>
      <w:widowControl/>
      <w:ind w:right="72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character" w:customStyle="1" w:styleId="2Char0">
    <w:name w:val="正文文本 2 Char"/>
    <w:basedOn w:val="a0"/>
    <w:link w:val="20"/>
    <w:rsid w:val="002E75F3"/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customStyle="1" w:styleId="Main">
    <w:name w:val="Main"/>
    <w:rsid w:val="002D598B"/>
    <w:pPr>
      <w:tabs>
        <w:tab w:val="left" w:pos="720"/>
      </w:tabs>
      <w:spacing w:after="120"/>
      <w:jc w:val="both"/>
    </w:pPr>
    <w:rPr>
      <w:rFonts w:ascii="Times New Roman" w:eastAsia="Times New Roman" w:hAnsi="Times New Roman" w:cs="Times New Roman"/>
      <w:kern w:val="20"/>
      <w:sz w:val="24"/>
      <w:szCs w:val="20"/>
      <w:lang w:eastAsia="en-US"/>
    </w:rPr>
  </w:style>
  <w:style w:type="paragraph" w:customStyle="1" w:styleId="OEBody">
    <w:name w:val="OE Body"/>
    <w:next w:val="a"/>
    <w:rsid w:val="009E5FF4"/>
    <w:pPr>
      <w:spacing w:before="120"/>
      <w:jc w:val="both"/>
    </w:pPr>
    <w:rPr>
      <w:rFonts w:ascii="Times New Roman" w:eastAsia="Times New Roman" w:hAnsi="Times New Roman" w:cs="Times New Roman"/>
      <w:kern w:val="0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04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6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9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3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8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0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2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4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5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5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6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5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8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9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0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5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0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7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2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0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wmf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emf"/><Relationship Id="rId28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3161</TotalTime>
  <Pages>12</Pages>
  <Words>5600</Words>
  <Characters>31924</Characters>
  <Application>Microsoft Office Word</Application>
  <DocSecurity>0</DocSecurity>
  <Lines>266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37450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Ruby</dc:creator>
  <cp:lastModifiedBy>lin</cp:lastModifiedBy>
  <cp:revision>119</cp:revision>
  <cp:lastPrinted>2014-07-27T16:37:00Z</cp:lastPrinted>
  <dcterms:created xsi:type="dcterms:W3CDTF">2016-08-09T00:09:00Z</dcterms:created>
  <dcterms:modified xsi:type="dcterms:W3CDTF">2017-02-12T20:02:00Z</dcterms:modified>
</cp:coreProperties>
</file>